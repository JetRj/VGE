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9AB37D5" w14:textId="504A57DB" w:rsidR="00C9616C" w:rsidRPr="00D32A58" w:rsidRDefault="00552C3C" w:rsidP="00C9616C">
      <w:pPr>
        <w:pStyle w:val="Date"/>
        <w:rPr>
          <w:lang w:val="da-DK" w:eastAsia="zh-CN"/>
        </w:rPr>
      </w:pPr>
      <w:r>
        <w:rPr>
          <w:rFonts w:hint="eastAsia"/>
          <w:lang w:eastAsia="zh-CN"/>
        </w:rPr>
        <w:t>二三维可视化部分</w:t>
      </w:r>
      <w:r w:rsidR="00845959">
        <w:rPr>
          <w:rFonts w:hint="eastAsia"/>
          <w:lang w:eastAsia="zh-CN"/>
        </w:rPr>
        <w:t xml:space="preserve"> </w:t>
      </w:r>
      <w:r w:rsidR="00845959">
        <w:rPr>
          <w:lang w:eastAsia="zh-CN"/>
        </w:rPr>
        <w:t>–</w:t>
      </w:r>
      <w:r w:rsidR="00845959">
        <w:rPr>
          <w:rFonts w:hint="eastAsia"/>
          <w:lang w:eastAsia="zh-CN"/>
        </w:rPr>
        <w:t xml:space="preserve"> </w:t>
      </w:r>
      <w:r w:rsidR="00845959">
        <w:rPr>
          <w:rFonts w:hint="eastAsia"/>
          <w:lang w:eastAsia="zh-CN"/>
        </w:rPr>
        <w:t>孙培峰</w:t>
      </w:r>
    </w:p>
    <w:p w14:paraId="6889D8CB" w14:textId="26A55B26" w:rsidR="00C9616C" w:rsidRPr="00552C3C" w:rsidRDefault="00A45764" w:rsidP="00C9616C">
      <w:pPr>
        <w:pStyle w:val="Title"/>
        <w:rPr>
          <w:sz w:val="48"/>
          <w:lang w:val="da-DK" w:eastAsia="zh-CN"/>
        </w:rPr>
      </w:pPr>
      <w:r w:rsidRPr="00552C3C">
        <w:rPr>
          <w:rFonts w:hint="eastAsia"/>
          <w:sz w:val="48"/>
          <w:lang w:eastAsia="zh-CN"/>
        </w:rPr>
        <w:t>甘河工业园区</w:t>
      </w:r>
      <w:r w:rsidR="00552C3C" w:rsidRPr="00552C3C">
        <w:rPr>
          <w:rFonts w:hint="eastAsia"/>
          <w:sz w:val="48"/>
          <w:lang w:eastAsia="zh-CN"/>
        </w:rPr>
        <w:t>可视化系统概要设计</w:t>
      </w:r>
    </w:p>
    <w:p w14:paraId="13C37DFA" w14:textId="6FFE918A" w:rsidR="001F727F" w:rsidRDefault="006C7D42" w:rsidP="008C5D82">
      <w:pPr>
        <w:pStyle w:val="Heading1"/>
        <w:numPr>
          <w:ilvl w:val="0"/>
          <w:numId w:val="1"/>
        </w:numPr>
        <w:rPr>
          <w:ins w:id="0" w:author="SUN Peifeng" w:date="2017-08-31T17:29:00Z"/>
          <w:rFonts w:hint="eastAsia"/>
        </w:rPr>
      </w:pPr>
      <w:ins w:id="1" w:author="SUN Peifeng" w:date="2017-08-31T17:30:00Z">
        <w:r>
          <w:rPr>
            <w:rFonts w:hint="eastAsia"/>
          </w:rPr>
          <w:t>可视化的组织与实现方式</w:t>
        </w:r>
      </w:ins>
    </w:p>
    <w:p w14:paraId="5DD99569" w14:textId="77777777" w:rsidR="001F727F" w:rsidRDefault="001F727F" w:rsidP="006C7D42">
      <w:pPr>
        <w:ind w:left="220" w:firstLine="205"/>
        <w:rPr>
          <w:ins w:id="2" w:author="SUN Peifeng" w:date="2017-08-31T17:29:00Z"/>
          <w:lang w:val="en-US" w:eastAsia="zh-CN"/>
        </w:rPr>
        <w:pPrChange w:id="3" w:author="SUN Peifeng" w:date="2017-08-31T17:29:00Z">
          <w:pPr>
            <w:ind w:left="0"/>
          </w:pPr>
        </w:pPrChange>
      </w:pPr>
      <w:ins w:id="4" w:author="SUN Peifeng" w:date="2017-08-31T17:29:00Z">
        <w:r w:rsidRPr="0009735B">
          <w:rPr>
            <w:rFonts w:hint="eastAsia"/>
            <w:lang w:val="en-US" w:eastAsia="zh-CN"/>
          </w:rPr>
          <w:t>按照</w:t>
        </w:r>
        <w:r w:rsidRPr="0009735B">
          <w:rPr>
            <w:rFonts w:hint="eastAsia"/>
            <w:lang w:val="en-US" w:eastAsia="zh-CN"/>
          </w:rPr>
          <w:t>HTML</w:t>
        </w:r>
        <w:r>
          <w:rPr>
            <w:rFonts w:hint="eastAsia"/>
            <w:lang w:val="en-US" w:eastAsia="zh-CN"/>
          </w:rPr>
          <w:t xml:space="preserve"> </w:t>
        </w:r>
        <w:r w:rsidRPr="0009735B">
          <w:rPr>
            <w:rFonts w:hint="eastAsia"/>
            <w:lang w:val="en-US" w:eastAsia="zh-CN"/>
          </w:rPr>
          <w:t>+</w:t>
        </w:r>
        <w:r>
          <w:rPr>
            <w:rFonts w:hint="eastAsia"/>
            <w:lang w:val="en-US" w:eastAsia="zh-CN"/>
          </w:rPr>
          <w:t xml:space="preserve"> </w:t>
        </w:r>
        <w:r w:rsidRPr="0009735B">
          <w:rPr>
            <w:rFonts w:hint="eastAsia"/>
            <w:lang w:val="en-US" w:eastAsia="zh-CN"/>
          </w:rPr>
          <w:t>CSS</w:t>
        </w:r>
        <w:r>
          <w:rPr>
            <w:rFonts w:hint="eastAsia"/>
            <w:lang w:val="en-US" w:eastAsia="zh-CN"/>
          </w:rPr>
          <w:t xml:space="preserve"> </w:t>
        </w:r>
        <w:r w:rsidRPr="0009735B">
          <w:rPr>
            <w:rFonts w:hint="eastAsia"/>
            <w:lang w:val="en-US" w:eastAsia="zh-CN"/>
          </w:rPr>
          <w:t>+</w:t>
        </w:r>
        <w:r>
          <w:rPr>
            <w:rFonts w:hint="eastAsia"/>
            <w:lang w:val="en-US" w:eastAsia="zh-CN"/>
          </w:rPr>
          <w:t xml:space="preserve"> JavaSc</w:t>
        </w:r>
        <w:r w:rsidRPr="0009735B">
          <w:rPr>
            <w:rFonts w:hint="eastAsia"/>
            <w:lang w:val="en-US" w:eastAsia="zh-CN"/>
          </w:rPr>
          <w:t>ript</w:t>
        </w:r>
        <w:r w:rsidRPr="0009735B">
          <w:rPr>
            <w:rFonts w:hint="eastAsia"/>
            <w:lang w:val="en-US" w:eastAsia="zh-CN"/>
          </w:rPr>
          <w:t>的组织方式完成</w:t>
        </w:r>
      </w:ins>
    </w:p>
    <w:p w14:paraId="7F45C0F2" w14:textId="77777777" w:rsidR="001F727F" w:rsidRPr="006C7D42" w:rsidRDefault="001F727F" w:rsidP="006C7D42">
      <w:pPr>
        <w:rPr>
          <w:ins w:id="5" w:author="SUN Peifeng" w:date="2017-08-31T17:29:00Z"/>
          <w:lang w:val="en-US" w:eastAsia="zh-CN"/>
          <w:rPrChange w:id="6" w:author="SUN Peifeng" w:date="2017-08-31T17:29:00Z">
            <w:rPr>
              <w:ins w:id="7" w:author="SUN Peifeng" w:date="2017-08-31T17:29:00Z"/>
              <w:lang w:val="en-US" w:eastAsia="zh-CN"/>
            </w:rPr>
          </w:rPrChange>
        </w:rPr>
        <w:pPrChange w:id="8" w:author="SUN Peifeng" w:date="2017-08-31T17:29:00Z">
          <w:pPr>
            <w:pStyle w:val="ListParagraph"/>
            <w:numPr>
              <w:numId w:val="11"/>
            </w:numPr>
            <w:ind w:leftChars="100" w:left="426" w:firstLineChars="0" w:hanging="206"/>
          </w:pPr>
        </w:pPrChange>
      </w:pPr>
      <w:ins w:id="9" w:author="SUN Peifeng" w:date="2017-08-31T17:29:00Z">
        <w:r w:rsidRPr="008A5675">
          <w:rPr>
            <w:rFonts w:hint="eastAsia"/>
            <w:lang w:val="en-US" w:eastAsia="zh-CN"/>
          </w:rPr>
          <w:t>其中：</w:t>
        </w:r>
      </w:ins>
    </w:p>
    <w:p w14:paraId="32080205" w14:textId="77777777" w:rsidR="001F727F" w:rsidRPr="00C507BE" w:rsidRDefault="001F727F" w:rsidP="001F727F">
      <w:pPr>
        <w:pStyle w:val="ListParagraph"/>
        <w:numPr>
          <w:ilvl w:val="0"/>
          <w:numId w:val="11"/>
        </w:numPr>
        <w:ind w:left="787" w:firstLineChars="0" w:hanging="347"/>
        <w:rPr>
          <w:ins w:id="10" w:author="SUN Peifeng" w:date="2017-08-31T17:29:00Z"/>
          <w:lang w:val="en-US" w:eastAsia="zh-CN"/>
        </w:rPr>
        <w:pPrChange w:id="11" w:author="SUN Peifeng" w:date="2017-08-31T17:29:00Z">
          <w:pPr>
            <w:pStyle w:val="ListParagraph"/>
            <w:numPr>
              <w:numId w:val="11"/>
            </w:numPr>
            <w:ind w:leftChars="100" w:left="567" w:firstLineChars="0" w:hanging="347"/>
          </w:pPr>
        </w:pPrChange>
      </w:pPr>
      <w:ins w:id="12" w:author="SUN Peifeng" w:date="2017-08-31T17:29:00Z">
        <w:r w:rsidRPr="00C507BE">
          <w:rPr>
            <w:rFonts w:hint="eastAsia"/>
            <w:lang w:val="en-US" w:eastAsia="zh-CN"/>
          </w:rPr>
          <w:t>HTML</w:t>
        </w:r>
        <w:r w:rsidRPr="00C507BE">
          <w:rPr>
            <w:rFonts w:hint="eastAsia"/>
            <w:lang w:val="en-US" w:eastAsia="zh-CN"/>
          </w:rPr>
          <w:t>负责页面静态内容和页面框架显示</w:t>
        </w:r>
      </w:ins>
    </w:p>
    <w:p w14:paraId="78424843" w14:textId="77777777" w:rsidR="001F727F" w:rsidRPr="00C507BE" w:rsidRDefault="001F727F" w:rsidP="001F727F">
      <w:pPr>
        <w:pStyle w:val="ListParagraph"/>
        <w:numPr>
          <w:ilvl w:val="0"/>
          <w:numId w:val="11"/>
        </w:numPr>
        <w:ind w:left="787" w:firstLineChars="0" w:hanging="347"/>
        <w:rPr>
          <w:ins w:id="13" w:author="SUN Peifeng" w:date="2017-08-31T17:29:00Z"/>
          <w:lang w:val="en-US" w:eastAsia="zh-CN"/>
        </w:rPr>
        <w:pPrChange w:id="14" w:author="SUN Peifeng" w:date="2017-08-31T17:29:00Z">
          <w:pPr>
            <w:pStyle w:val="ListParagraph"/>
            <w:numPr>
              <w:numId w:val="11"/>
            </w:numPr>
            <w:ind w:leftChars="100" w:left="567" w:firstLineChars="0" w:hanging="347"/>
          </w:pPr>
        </w:pPrChange>
      </w:pPr>
      <w:ins w:id="15" w:author="SUN Peifeng" w:date="2017-08-31T17:29:00Z">
        <w:r w:rsidRPr="00C507BE">
          <w:rPr>
            <w:rFonts w:hint="eastAsia"/>
            <w:lang w:val="en-US" w:eastAsia="zh-CN"/>
          </w:rPr>
          <w:t>CSS</w:t>
        </w:r>
        <w:r w:rsidRPr="00C507BE">
          <w:rPr>
            <w:rFonts w:hint="eastAsia"/>
            <w:lang w:val="en-US" w:eastAsia="zh-CN"/>
          </w:rPr>
          <w:t>负责页面边距、字体等样式设计</w:t>
        </w:r>
      </w:ins>
    </w:p>
    <w:p w14:paraId="21DB395D" w14:textId="77777777" w:rsidR="001F727F" w:rsidRPr="0028483D" w:rsidRDefault="001F727F" w:rsidP="001F727F">
      <w:pPr>
        <w:pStyle w:val="ListParagraph"/>
        <w:numPr>
          <w:ilvl w:val="0"/>
          <w:numId w:val="11"/>
        </w:numPr>
        <w:ind w:left="787" w:firstLineChars="0" w:hanging="347"/>
        <w:rPr>
          <w:ins w:id="16" w:author="SUN Peifeng" w:date="2017-08-31T17:29:00Z"/>
          <w:lang w:val="en-US" w:eastAsia="zh-CN"/>
        </w:rPr>
        <w:pPrChange w:id="17" w:author="SUN Peifeng" w:date="2017-08-31T17:29:00Z">
          <w:pPr>
            <w:pStyle w:val="ListParagraph"/>
            <w:numPr>
              <w:numId w:val="11"/>
            </w:numPr>
            <w:ind w:leftChars="100" w:left="567" w:firstLineChars="0" w:hanging="347"/>
          </w:pPr>
        </w:pPrChange>
      </w:pPr>
      <w:ins w:id="18" w:author="SUN Peifeng" w:date="2017-08-31T17:29:00Z">
        <w:r>
          <w:rPr>
            <w:rFonts w:hint="eastAsia"/>
            <w:lang w:val="en-US" w:eastAsia="zh-CN"/>
          </w:rPr>
          <w:t>JavaS</w:t>
        </w:r>
        <w:r w:rsidRPr="00C507BE">
          <w:rPr>
            <w:rFonts w:hint="eastAsia"/>
            <w:lang w:val="en-US" w:eastAsia="zh-CN"/>
          </w:rPr>
          <w:t>cript</w:t>
        </w:r>
        <w:r w:rsidRPr="00C507BE">
          <w:rPr>
            <w:rFonts w:hint="eastAsia"/>
            <w:lang w:val="en-US" w:eastAsia="zh-CN"/>
          </w:rPr>
          <w:t>负责页面中的动态内容显示，与服务器进行交互</w:t>
        </w:r>
      </w:ins>
    </w:p>
    <w:p w14:paraId="0B4ECB9A" w14:textId="54327267" w:rsidR="00C9616C" w:rsidRDefault="000E3402" w:rsidP="008C5D82">
      <w:pPr>
        <w:pStyle w:val="Heading1"/>
        <w:numPr>
          <w:ilvl w:val="0"/>
          <w:numId w:val="1"/>
        </w:numPr>
      </w:pPr>
      <w:r>
        <w:rPr>
          <w:rFonts w:hint="eastAsia"/>
          <w:lang w:eastAsia="zh-CN"/>
        </w:rPr>
        <w:t>主界面设计与开发</w:t>
      </w:r>
    </w:p>
    <w:p w14:paraId="278B8F92" w14:textId="7A0CD244" w:rsidR="004732BF" w:rsidRPr="00AB58F7" w:rsidRDefault="004732BF" w:rsidP="00EA6E53">
      <w:pPr>
        <w:ind w:left="0" w:firstLineChars="200" w:firstLine="440"/>
        <w:rPr>
          <w:ins w:id="19" w:author="SUN Peifeng" w:date="2017-08-31T11:47:00Z"/>
        </w:rPr>
        <w:pPrChange w:id="20" w:author="SUN Peifeng" w:date="2017-08-31T16:02:00Z">
          <w:pPr>
            <w:ind w:firstLineChars="200" w:firstLine="440"/>
          </w:pPr>
        </w:pPrChange>
      </w:pPr>
      <w:ins w:id="21" w:author="SUN Peifeng" w:date="2017-08-31T11:47:00Z">
        <w:r w:rsidRPr="00AB58F7">
          <w:t>二三维可视化模块为满足不同用户层次的可视化需求，可根据可视化请求和所需要的不同污染物监测数据种类提供对应的可视化效果。二三维可视化模块支持对二维</w:t>
        </w:r>
        <w:r w:rsidRPr="00AB58F7">
          <w:t>shp</w:t>
        </w:r>
        <w:r w:rsidRPr="00AB58F7">
          <w:t>线划数据、三维景观数据、地形数据、影像数据、化工园区有毒有害气体监测数据、部分模型计算结果数据的可视化绘制功能；并提供三维场景管理与交互控制功能，例如场景图层控制、场景漫游、缩放等功能。</w:t>
        </w:r>
      </w:ins>
    </w:p>
    <w:p w14:paraId="300F935B" w14:textId="77777777" w:rsidR="004732BF" w:rsidRDefault="004732BF" w:rsidP="004732BF">
      <w:pPr>
        <w:rPr>
          <w:ins w:id="22" w:author="SUN Peifeng" w:date="2017-08-31T11:47:00Z"/>
        </w:rPr>
      </w:pPr>
    </w:p>
    <w:p w14:paraId="6094D031" w14:textId="77777777" w:rsidR="004732BF" w:rsidRDefault="004732BF" w:rsidP="00EA6E53">
      <w:pPr>
        <w:ind w:left="0"/>
        <w:rPr>
          <w:ins w:id="23" w:author="SUN Peifeng" w:date="2017-08-31T11:47:00Z"/>
        </w:rPr>
        <w:pPrChange w:id="24" w:author="SUN Peifeng" w:date="2017-08-31T16:02:00Z">
          <w:pPr/>
        </w:pPrChange>
      </w:pPr>
      <w:ins w:id="25" w:author="SUN Peifeng" w:date="2017-08-31T11:47:00Z">
        <w:r w:rsidRPr="00333474">
          <w:rPr>
            <w:noProof/>
          </w:rPr>
          <w:drawing>
            <wp:inline distT="0" distB="0" distL="0" distR="0" wp14:anchorId="5483FD60" wp14:editId="669C22A4">
              <wp:extent cx="5221748" cy="2937233"/>
              <wp:effectExtent l="0" t="0" r="10795" b="9525"/>
              <wp:docPr id="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5221748" cy="2937233"/>
                      </a:xfrm>
                      <a:prstGeom prst="rect">
                        <a:avLst/>
                      </a:prstGeom>
                      <a:ln>
                        <a:noFill/>
                      </a:ln>
                      <a:extLst>
                        <a:ext uri="{53640926-AAD7-44D8-BBD7-CCE9431645EC}">
                          <a14:shadowObscured xmlns:a14="http://schemas.microsoft.com/office/drawing/2010/main"/>
                        </a:ext>
                      </a:extLst>
                    </pic:spPr>
                  </pic:pic>
                </a:graphicData>
              </a:graphic>
            </wp:inline>
          </w:drawing>
        </w:r>
      </w:ins>
    </w:p>
    <w:p w14:paraId="4803C23D" w14:textId="77777777" w:rsidR="004732BF" w:rsidRDefault="004732BF" w:rsidP="004732BF">
      <w:pPr>
        <w:jc w:val="center"/>
        <w:rPr>
          <w:ins w:id="26" w:author="SUN Peifeng" w:date="2017-08-31T11:47:00Z"/>
        </w:rPr>
      </w:pPr>
      <w:ins w:id="27" w:author="SUN Peifeng" w:date="2017-08-31T11:47:00Z">
        <w:r>
          <w:t>图五</w:t>
        </w:r>
        <w:r>
          <w:rPr>
            <w:rFonts w:hint="eastAsia"/>
          </w:rPr>
          <w:t xml:space="preserve"> </w:t>
        </w:r>
        <w:r>
          <w:rPr>
            <w:rFonts w:hint="eastAsia"/>
          </w:rPr>
          <w:t>总体界面布局设计</w:t>
        </w:r>
      </w:ins>
    </w:p>
    <w:p w14:paraId="533F8137" w14:textId="77777777" w:rsidR="004732BF" w:rsidRDefault="004732BF" w:rsidP="004732BF">
      <w:pPr>
        <w:rPr>
          <w:ins w:id="28" w:author="SUN Peifeng" w:date="2017-08-31T11:47:00Z"/>
        </w:rPr>
      </w:pPr>
    </w:p>
    <w:p w14:paraId="464CF9C4" w14:textId="77777777" w:rsidR="004732BF" w:rsidRDefault="004732BF" w:rsidP="00EA6E53">
      <w:pPr>
        <w:ind w:left="0"/>
        <w:rPr>
          <w:ins w:id="29" w:author="SUN Peifeng" w:date="2017-08-31T11:47:00Z"/>
        </w:rPr>
        <w:pPrChange w:id="30" w:author="SUN Peifeng" w:date="2017-08-31T16:03:00Z">
          <w:pPr/>
        </w:pPrChange>
      </w:pPr>
      <w:ins w:id="31" w:author="SUN Peifeng" w:date="2017-08-31T11:47:00Z">
        <w:r>
          <w:rPr>
            <w:rFonts w:hint="eastAsia"/>
          </w:rPr>
          <w:lastRenderedPageBreak/>
          <w:t>总体界面布局分为五大主要部分，其中：</w:t>
        </w:r>
      </w:ins>
    </w:p>
    <w:p w14:paraId="1216A56E" w14:textId="77777777" w:rsidR="004732BF" w:rsidRPr="00AA411F" w:rsidRDefault="004732BF" w:rsidP="004732BF">
      <w:pPr>
        <w:pStyle w:val="ListParagraph"/>
        <w:widowControl w:val="0"/>
        <w:numPr>
          <w:ilvl w:val="0"/>
          <w:numId w:val="15"/>
        </w:numPr>
        <w:spacing w:after="0" w:line="240" w:lineRule="auto"/>
        <w:ind w:firstLineChars="0"/>
        <w:jc w:val="both"/>
        <w:rPr>
          <w:ins w:id="32" w:author="SUN Peifeng" w:date="2017-08-31T11:47:00Z"/>
          <w:b/>
        </w:rPr>
      </w:pPr>
      <w:ins w:id="33" w:author="SUN Peifeng" w:date="2017-08-31T11:47:00Z">
        <w:r w:rsidRPr="00AA411F">
          <w:rPr>
            <w:rFonts w:hint="eastAsia"/>
            <w:b/>
          </w:rPr>
          <w:t>数据筛选与检索</w:t>
        </w:r>
      </w:ins>
    </w:p>
    <w:p w14:paraId="09D51C8B" w14:textId="77777777" w:rsidR="004732BF" w:rsidRDefault="004732BF" w:rsidP="00614D9E">
      <w:pPr>
        <w:pStyle w:val="ListParagraph"/>
        <w:ind w:firstLineChars="0" w:firstLine="0"/>
        <w:rPr>
          <w:ins w:id="34" w:author="SUN Peifeng" w:date="2017-08-31T11:47:00Z"/>
        </w:rPr>
        <w:pPrChange w:id="35" w:author="SUN Peifeng" w:date="2017-08-31T16:00:00Z">
          <w:pPr>
            <w:pStyle w:val="ListParagraph"/>
            <w:ind w:firstLineChars="0"/>
          </w:pPr>
        </w:pPrChange>
      </w:pPr>
      <w:ins w:id="36" w:author="SUN Peifeng" w:date="2017-08-31T11:47:00Z">
        <w:r>
          <w:rPr>
            <w:rFonts w:hint="eastAsia"/>
          </w:rPr>
          <w:t>为用户列出可供使用的监测数据，并提供筛选功能，使用户可依据所需的数据进行可视化</w:t>
        </w:r>
      </w:ins>
    </w:p>
    <w:p w14:paraId="4FB4C115" w14:textId="77777777" w:rsidR="004732BF" w:rsidRPr="00AA411F" w:rsidRDefault="004732BF" w:rsidP="004732BF">
      <w:pPr>
        <w:pStyle w:val="ListParagraph"/>
        <w:widowControl w:val="0"/>
        <w:numPr>
          <w:ilvl w:val="0"/>
          <w:numId w:val="15"/>
        </w:numPr>
        <w:spacing w:after="0" w:line="240" w:lineRule="auto"/>
        <w:ind w:firstLineChars="0"/>
        <w:jc w:val="both"/>
        <w:rPr>
          <w:ins w:id="37" w:author="SUN Peifeng" w:date="2017-08-31T11:47:00Z"/>
          <w:b/>
        </w:rPr>
      </w:pPr>
      <w:ins w:id="38" w:author="SUN Peifeng" w:date="2017-08-31T11:47:00Z">
        <w:r w:rsidRPr="00AA411F">
          <w:rPr>
            <w:rFonts w:hint="eastAsia"/>
            <w:b/>
          </w:rPr>
          <w:t>可视化展示</w:t>
        </w:r>
      </w:ins>
    </w:p>
    <w:p w14:paraId="6460327F" w14:textId="77777777" w:rsidR="004732BF" w:rsidRDefault="004732BF" w:rsidP="004732BF">
      <w:pPr>
        <w:pStyle w:val="ListParagraph"/>
        <w:ind w:left="480" w:firstLineChars="0" w:firstLine="0"/>
        <w:rPr>
          <w:ins w:id="39" w:author="SUN Peifeng" w:date="2017-08-31T11:47:00Z"/>
        </w:rPr>
      </w:pPr>
      <w:ins w:id="40" w:author="SUN Peifeng" w:date="2017-08-31T11:47:00Z">
        <w:r>
          <w:rPr>
            <w:rFonts w:hint="eastAsia"/>
          </w:rPr>
          <w:t>展示二维与三维可视化结果</w:t>
        </w:r>
      </w:ins>
    </w:p>
    <w:p w14:paraId="597E133E" w14:textId="77777777" w:rsidR="004732BF" w:rsidRPr="00AA411F" w:rsidRDefault="004732BF" w:rsidP="004732BF">
      <w:pPr>
        <w:pStyle w:val="ListParagraph"/>
        <w:widowControl w:val="0"/>
        <w:numPr>
          <w:ilvl w:val="0"/>
          <w:numId w:val="15"/>
        </w:numPr>
        <w:spacing w:after="0" w:line="240" w:lineRule="auto"/>
        <w:ind w:firstLineChars="0"/>
        <w:jc w:val="both"/>
        <w:rPr>
          <w:ins w:id="41" w:author="SUN Peifeng" w:date="2017-08-31T11:47:00Z"/>
          <w:b/>
        </w:rPr>
      </w:pPr>
      <w:ins w:id="42" w:author="SUN Peifeng" w:date="2017-08-31T11:47:00Z">
        <w:r w:rsidRPr="00AA411F">
          <w:rPr>
            <w:rFonts w:hint="eastAsia"/>
            <w:b/>
          </w:rPr>
          <w:t>数据源控制与绘图</w:t>
        </w:r>
      </w:ins>
    </w:p>
    <w:p w14:paraId="54B51AF2" w14:textId="77777777" w:rsidR="004732BF" w:rsidRDefault="004732BF" w:rsidP="004732BF">
      <w:pPr>
        <w:pStyle w:val="ListParagraph"/>
        <w:ind w:firstLineChars="0"/>
        <w:rPr>
          <w:ins w:id="43" w:author="SUN Peifeng" w:date="2017-08-31T11:47:00Z"/>
        </w:rPr>
      </w:pPr>
      <w:ins w:id="44" w:author="SUN Peifeng" w:date="2017-08-31T11:47:00Z">
        <w:r>
          <w:rPr>
            <w:rFonts w:hint="eastAsia"/>
          </w:rPr>
          <w:t>可在其中控制二维线划数据、地形、影像、三维场景数据的数据源，进行简单绘图、量测、自定义路径展示等操作</w:t>
        </w:r>
      </w:ins>
    </w:p>
    <w:p w14:paraId="42D7A58F" w14:textId="77777777" w:rsidR="004732BF" w:rsidRPr="00AA411F" w:rsidRDefault="004732BF" w:rsidP="004732BF">
      <w:pPr>
        <w:pStyle w:val="ListParagraph"/>
        <w:widowControl w:val="0"/>
        <w:numPr>
          <w:ilvl w:val="0"/>
          <w:numId w:val="15"/>
        </w:numPr>
        <w:spacing w:after="0" w:line="240" w:lineRule="auto"/>
        <w:ind w:firstLineChars="0"/>
        <w:jc w:val="both"/>
        <w:rPr>
          <w:ins w:id="45" w:author="SUN Peifeng" w:date="2017-08-31T11:47:00Z"/>
          <w:b/>
        </w:rPr>
      </w:pPr>
      <w:ins w:id="46" w:author="SUN Peifeng" w:date="2017-08-31T11:47:00Z">
        <w:r w:rsidRPr="00AA411F">
          <w:rPr>
            <w:rFonts w:hint="eastAsia"/>
            <w:b/>
          </w:rPr>
          <w:t>视角控制与缩放</w:t>
        </w:r>
      </w:ins>
    </w:p>
    <w:p w14:paraId="65F72B26" w14:textId="77777777" w:rsidR="004732BF" w:rsidRDefault="004732BF" w:rsidP="004732BF">
      <w:pPr>
        <w:pStyle w:val="ListParagraph"/>
        <w:ind w:firstLineChars="0"/>
        <w:rPr>
          <w:ins w:id="47" w:author="SUN Peifeng" w:date="2017-08-31T11:47:00Z"/>
        </w:rPr>
      </w:pPr>
      <w:ins w:id="48" w:author="SUN Peifeng" w:date="2017-08-31T11:47:00Z">
        <w:r>
          <w:rPr>
            <w:rFonts w:hint="eastAsia"/>
          </w:rPr>
          <w:t>控制视角的变化，进行放大与缩小的操作</w:t>
        </w:r>
      </w:ins>
    </w:p>
    <w:p w14:paraId="563F4697" w14:textId="77777777" w:rsidR="004732BF" w:rsidRDefault="004732BF" w:rsidP="004732BF">
      <w:pPr>
        <w:pStyle w:val="ListParagraph"/>
        <w:widowControl w:val="0"/>
        <w:numPr>
          <w:ilvl w:val="0"/>
          <w:numId w:val="15"/>
        </w:numPr>
        <w:spacing w:after="0" w:line="240" w:lineRule="auto"/>
        <w:ind w:firstLineChars="0"/>
        <w:jc w:val="both"/>
        <w:rPr>
          <w:ins w:id="49" w:author="SUN Peifeng" w:date="2017-08-31T11:48:00Z"/>
          <w:rFonts w:hint="eastAsia"/>
          <w:b/>
        </w:rPr>
      </w:pPr>
      <w:ins w:id="50" w:author="SUN Peifeng" w:date="2017-08-31T11:47:00Z">
        <w:r w:rsidRPr="00AA411F">
          <w:rPr>
            <w:rFonts w:hint="eastAsia"/>
            <w:b/>
          </w:rPr>
          <w:t>数据分析</w:t>
        </w:r>
      </w:ins>
    </w:p>
    <w:p w14:paraId="63EE72B4" w14:textId="77777777" w:rsidR="00663FA6" w:rsidRDefault="00663FA6" w:rsidP="00663FA6">
      <w:pPr>
        <w:pStyle w:val="ListParagraph"/>
        <w:ind w:left="480" w:firstLineChars="0" w:firstLine="0"/>
        <w:rPr>
          <w:ins w:id="51" w:author="SUN Peifeng" w:date="2017-08-31T11:55:00Z"/>
          <w:rFonts w:hint="eastAsia"/>
        </w:rPr>
        <w:pPrChange w:id="52" w:author="SUN Peifeng" w:date="2017-08-31T11:48:00Z">
          <w:pPr>
            <w:pStyle w:val="ListParagraph"/>
            <w:numPr>
              <w:numId w:val="15"/>
            </w:numPr>
            <w:ind w:left="480" w:firstLineChars="0" w:hanging="480"/>
          </w:pPr>
        </w:pPrChange>
      </w:pPr>
      <w:ins w:id="53" w:author="SUN Peifeng" w:date="2017-08-31T11:48:00Z">
        <w:r>
          <w:rPr>
            <w:rFonts w:hint="eastAsia"/>
          </w:rPr>
          <w:t>生成全体态势图，数据报表、热力图等数据处理操作</w:t>
        </w:r>
      </w:ins>
    </w:p>
    <w:p w14:paraId="09BC0728" w14:textId="7B5F4CB7" w:rsidR="00E5414F" w:rsidRPr="00EA6E53" w:rsidRDefault="00E5414F" w:rsidP="00EA6E53">
      <w:pPr>
        <w:pStyle w:val="ListParagraph"/>
        <w:widowControl w:val="0"/>
        <w:numPr>
          <w:ilvl w:val="0"/>
          <w:numId w:val="15"/>
        </w:numPr>
        <w:spacing w:after="0" w:line="240" w:lineRule="auto"/>
        <w:ind w:firstLineChars="0"/>
        <w:jc w:val="both"/>
        <w:rPr>
          <w:ins w:id="54" w:author="SUN Peifeng" w:date="2017-08-31T11:56:00Z"/>
          <w:rFonts w:hint="eastAsia"/>
          <w:b/>
          <w:rPrChange w:id="55" w:author="SUN Peifeng" w:date="2017-08-31T16:03:00Z">
            <w:rPr>
              <w:ins w:id="56" w:author="SUN Peifeng" w:date="2017-08-31T11:56:00Z"/>
              <w:rFonts w:hint="eastAsia"/>
              <w:lang w:eastAsia="zh-CN"/>
            </w:rPr>
          </w:rPrChange>
        </w:rPr>
        <w:pPrChange w:id="57" w:author="SUN Peifeng" w:date="2017-08-31T16:03:00Z">
          <w:pPr>
            <w:pStyle w:val="ListParagraph"/>
            <w:ind w:left="480" w:firstLineChars="0" w:firstLine="440"/>
          </w:pPr>
        </w:pPrChange>
      </w:pPr>
      <w:ins w:id="58" w:author="SUN Peifeng" w:date="2017-08-31T11:55:00Z">
        <w:r w:rsidRPr="00EA6E53">
          <w:rPr>
            <w:rFonts w:hint="eastAsia"/>
            <w:b/>
            <w:rPrChange w:id="59" w:author="SUN Peifeng" w:date="2017-08-31T16:03:00Z">
              <w:rPr>
                <w:rFonts w:hint="eastAsia"/>
                <w:highlight w:val="yellow"/>
                <w:lang w:eastAsia="zh-CN"/>
              </w:rPr>
            </w:rPrChange>
          </w:rPr>
          <w:t>时间轴</w:t>
        </w:r>
      </w:ins>
    </w:p>
    <w:p w14:paraId="214ADE1E" w14:textId="54442C04" w:rsidR="00AC1295" w:rsidRPr="00AF1062" w:rsidRDefault="00EA6E53" w:rsidP="006C69CF">
      <w:pPr>
        <w:ind w:firstLine="120"/>
        <w:rPr>
          <w:ins w:id="60" w:author="SUN Peifeng" w:date="2017-08-31T11:55:00Z"/>
          <w:rFonts w:hint="eastAsia"/>
          <w:lang w:eastAsia="zh-CN"/>
        </w:rPr>
        <w:pPrChange w:id="61" w:author="SUN Peifeng" w:date="2017-08-31T16:00:00Z">
          <w:pPr>
            <w:pStyle w:val="ListParagraph"/>
            <w:ind w:left="480" w:firstLineChars="0" w:firstLine="440"/>
          </w:pPr>
        </w:pPrChange>
      </w:pPr>
      <w:ins w:id="62" w:author="SUN Peifeng" w:date="2017-08-31T16:03:00Z">
        <w:r>
          <w:rPr>
            <w:rFonts w:hint="eastAsia"/>
            <w:lang w:eastAsia="zh-CN"/>
          </w:rPr>
          <w:t>在</w:t>
        </w:r>
      </w:ins>
      <w:ins w:id="63" w:author="SUN Peifeng" w:date="2017-08-31T11:57:00Z">
        <w:r w:rsidR="00AC1295">
          <w:rPr>
            <w:rFonts w:hint="eastAsia"/>
            <w:lang w:eastAsia="zh-CN"/>
          </w:rPr>
          <w:t>进行历史数据的时序可视化</w:t>
        </w:r>
      </w:ins>
      <w:ins w:id="64" w:author="SUN Peifeng" w:date="2017-08-31T16:03:00Z">
        <w:r>
          <w:rPr>
            <w:rFonts w:hint="eastAsia"/>
            <w:lang w:eastAsia="zh-CN"/>
          </w:rPr>
          <w:t>时控制场景内监测数据</w:t>
        </w:r>
      </w:ins>
      <w:ins w:id="65" w:author="SUN Peifeng" w:date="2017-08-31T11:57:00Z">
        <w:r w:rsidR="00AC1295" w:rsidRPr="00AF1062">
          <w:rPr>
            <w:rFonts w:hint="eastAsia"/>
            <w:lang w:eastAsia="zh-CN"/>
          </w:rPr>
          <w:t xml:space="preserve"> </w:t>
        </w:r>
      </w:ins>
    </w:p>
    <w:p w14:paraId="07D31E18" w14:textId="77777777" w:rsidR="00E5414F" w:rsidRDefault="00E5414F" w:rsidP="00E5414F">
      <w:pPr>
        <w:ind w:left="0"/>
        <w:rPr>
          <w:ins w:id="66" w:author="SUN Peifeng" w:date="2017-08-31T11:48:00Z"/>
          <w:rFonts w:hint="eastAsia"/>
        </w:rPr>
        <w:pPrChange w:id="67" w:author="SUN Peifeng" w:date="2017-08-31T11:55:00Z">
          <w:pPr>
            <w:pStyle w:val="ListParagraph"/>
            <w:numPr>
              <w:numId w:val="15"/>
            </w:numPr>
            <w:ind w:left="480" w:firstLineChars="0" w:hanging="480"/>
          </w:pPr>
        </w:pPrChange>
      </w:pPr>
    </w:p>
    <w:p w14:paraId="6F3FDFCD" w14:textId="5B0795BC" w:rsidR="00766E49" w:rsidRPr="009B16F3" w:rsidRDefault="00766E49" w:rsidP="00EA6E53">
      <w:pPr>
        <w:ind w:left="0"/>
        <w:rPr>
          <w:ins w:id="68" w:author="SUN Peifeng" w:date="2017-08-31T11:50:00Z"/>
          <w:rFonts w:hint="eastAsia"/>
          <w:lang w:val="en-US" w:eastAsia="zh-CN"/>
          <w:rPrChange w:id="69" w:author="SUN Peifeng" w:date="2017-08-31T18:03:00Z">
            <w:rPr>
              <w:ins w:id="70" w:author="SUN Peifeng" w:date="2017-08-31T11:50:00Z"/>
            </w:rPr>
          </w:rPrChange>
        </w:rPr>
        <w:pPrChange w:id="71" w:author="SUN Peifeng" w:date="2017-08-31T16:03:00Z">
          <w:pPr/>
        </w:pPrChange>
      </w:pPr>
      <w:ins w:id="72" w:author="SUN Peifeng" w:date="2017-08-31T11:50:00Z">
        <w:r w:rsidRPr="00160704">
          <w:t>为了增强青海甘河工业园区有毒有害气体排放虚拟地理环境展示系统的用户体验，软件界面面向界面功能区明确、用户体验良好的</w:t>
        </w:r>
        <w:r w:rsidRPr="00160704">
          <w:t>web</w:t>
        </w:r>
        <w:r w:rsidRPr="00160704">
          <w:t>平台风格</w:t>
        </w:r>
        <w:r>
          <w:rPr>
            <w:rFonts w:hint="eastAsia"/>
          </w:rPr>
          <w:t>，现拟制定如下的数据可视化方案</w:t>
        </w:r>
      </w:ins>
      <w:ins w:id="73" w:author="SUN Peifeng" w:date="2017-08-31T16:04:00Z">
        <w:r w:rsidR="007C3E9D">
          <w:rPr>
            <w:rFonts w:hint="eastAsia"/>
          </w:rPr>
          <w:t>，</w:t>
        </w:r>
      </w:ins>
      <w:ins w:id="74" w:author="SUN Peifeng" w:date="2017-08-31T16:10:00Z">
        <w:r w:rsidR="007D06CC">
          <w:rPr>
            <w:rFonts w:hint="eastAsia"/>
            <w:lang w:eastAsia="zh-CN"/>
          </w:rPr>
          <w:t xml:space="preserve"> </w:t>
        </w:r>
      </w:ins>
      <w:ins w:id="75" w:author="SUN Peifeng" w:date="2017-08-31T16:05:00Z">
        <w:r w:rsidR="007C3E9D">
          <w:rPr>
            <w:rFonts w:hint="eastAsia"/>
            <w:lang w:eastAsia="zh-CN"/>
          </w:rPr>
          <w:t>进行阐述</w:t>
        </w:r>
      </w:ins>
      <w:ins w:id="76" w:author="SUN Peifeng" w:date="2017-08-31T11:50:00Z">
        <w:r>
          <w:rPr>
            <w:rFonts w:hint="eastAsia"/>
          </w:rPr>
          <w:t>：</w:t>
        </w:r>
      </w:ins>
    </w:p>
    <w:p w14:paraId="59D62630" w14:textId="414D1485" w:rsidR="007C3E9D" w:rsidRDefault="000A1B52" w:rsidP="00766E49">
      <w:pPr>
        <w:pStyle w:val="ListParagraph"/>
        <w:widowControl w:val="0"/>
        <w:numPr>
          <w:ilvl w:val="0"/>
          <w:numId w:val="18"/>
        </w:numPr>
        <w:spacing w:after="0" w:line="240" w:lineRule="auto"/>
        <w:ind w:firstLineChars="0"/>
        <w:jc w:val="both"/>
        <w:rPr>
          <w:ins w:id="77" w:author="SUN Peifeng" w:date="2017-08-31T16:04:00Z"/>
          <w:rFonts w:hint="eastAsia"/>
          <w:b/>
        </w:rPr>
      </w:pPr>
      <w:ins w:id="78" w:author="SUN Peifeng" w:date="2017-08-31T16:05:00Z">
        <w:r>
          <w:rPr>
            <w:rFonts w:hint="eastAsia"/>
            <w:b/>
            <w:lang w:eastAsia="zh-CN"/>
          </w:rPr>
          <w:t>数据展示</w:t>
        </w:r>
      </w:ins>
    </w:p>
    <w:p w14:paraId="2CCD1844" w14:textId="77777777" w:rsidR="007B105C" w:rsidRDefault="007B105C" w:rsidP="007B105C">
      <w:pPr>
        <w:pStyle w:val="ListParagraph"/>
        <w:widowControl w:val="0"/>
        <w:numPr>
          <w:ilvl w:val="1"/>
          <w:numId w:val="18"/>
        </w:numPr>
        <w:spacing w:after="0" w:line="240" w:lineRule="auto"/>
        <w:ind w:firstLineChars="0"/>
        <w:jc w:val="both"/>
        <w:rPr>
          <w:ins w:id="79" w:author="SUN Peifeng" w:date="2017-08-31T16:14:00Z"/>
          <w:rFonts w:hint="eastAsia"/>
          <w:b/>
        </w:rPr>
        <w:pPrChange w:id="80" w:author="SUN Peifeng" w:date="2017-08-31T16:14:00Z">
          <w:pPr>
            <w:pStyle w:val="ListParagraph"/>
            <w:widowControl w:val="0"/>
            <w:numPr>
              <w:ilvl w:val="2"/>
              <w:numId w:val="18"/>
            </w:numPr>
            <w:spacing w:after="0" w:line="240" w:lineRule="auto"/>
            <w:ind w:left="1224" w:firstLineChars="0" w:hanging="504"/>
            <w:jc w:val="both"/>
          </w:pPr>
        </w:pPrChange>
      </w:pPr>
      <w:ins w:id="81" w:author="SUN Peifeng" w:date="2017-08-31T16:14:00Z">
        <w:r w:rsidRPr="001428C7">
          <w:rPr>
            <w:b/>
          </w:rPr>
          <w:t>基于测站位置的监测数据可视化</w:t>
        </w:r>
      </w:ins>
    </w:p>
    <w:p w14:paraId="031E168D" w14:textId="77777777" w:rsidR="007B105C" w:rsidRPr="001428C7" w:rsidRDefault="007B105C" w:rsidP="007B105C">
      <w:pPr>
        <w:pStyle w:val="ListParagraph"/>
        <w:widowControl w:val="0"/>
        <w:spacing w:after="0" w:line="240" w:lineRule="auto"/>
        <w:ind w:left="792" w:firstLineChars="0" w:firstLine="0"/>
        <w:jc w:val="both"/>
        <w:rPr>
          <w:ins w:id="82" w:author="SUN Peifeng" w:date="2017-08-31T16:14:00Z"/>
          <w:b/>
        </w:rPr>
        <w:pPrChange w:id="83" w:author="SUN Peifeng" w:date="2017-08-31T16:14:00Z">
          <w:pPr>
            <w:pStyle w:val="ListParagraph"/>
            <w:widowControl w:val="0"/>
            <w:numPr>
              <w:ilvl w:val="2"/>
              <w:numId w:val="18"/>
            </w:numPr>
            <w:spacing w:after="0" w:line="240" w:lineRule="auto"/>
            <w:ind w:left="1224" w:firstLineChars="0" w:hanging="504"/>
            <w:jc w:val="both"/>
          </w:pPr>
        </w:pPrChange>
      </w:pPr>
    </w:p>
    <w:p w14:paraId="1DD802F3" w14:textId="77777777" w:rsidR="00766E49" w:rsidRDefault="00766E49" w:rsidP="00766E49">
      <w:pPr>
        <w:rPr>
          <w:ins w:id="84" w:author="SUN Peifeng" w:date="2017-08-31T11:50:00Z"/>
        </w:rPr>
      </w:pPr>
      <w:ins w:id="85" w:author="SUN Peifeng" w:date="2017-08-31T11:50:00Z">
        <w:r>
          <w:rPr>
            <w:noProof/>
          </w:rPr>
          <w:drawing>
            <wp:inline distT="0" distB="0" distL="0" distR="0" wp14:anchorId="3838F95E" wp14:editId="7CC35014">
              <wp:extent cx="5273468" cy="3632433"/>
              <wp:effectExtent l="0" t="0" r="10160" b="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7555" b="6346"/>
                      <a:stretch/>
                    </pic:blipFill>
                    <pic:spPr bwMode="auto">
                      <a:xfrm>
                        <a:off x="0" y="0"/>
                        <a:ext cx="5274310" cy="3633013"/>
                      </a:xfrm>
                      <a:prstGeom prst="rect">
                        <a:avLst/>
                      </a:prstGeom>
                      <a:ln>
                        <a:noFill/>
                      </a:ln>
                      <a:extLst>
                        <a:ext uri="{53640926-AAD7-44D8-BBD7-CCE9431645EC}">
                          <a14:shadowObscured xmlns:a14="http://schemas.microsoft.com/office/drawing/2010/main"/>
                        </a:ext>
                      </a:extLst>
                    </pic:spPr>
                  </pic:pic>
                </a:graphicData>
              </a:graphic>
            </wp:inline>
          </w:drawing>
        </w:r>
      </w:ins>
    </w:p>
    <w:p w14:paraId="02F5E146" w14:textId="77777777" w:rsidR="00766E49" w:rsidRDefault="00766E49" w:rsidP="00766E49">
      <w:pPr>
        <w:jc w:val="center"/>
        <w:rPr>
          <w:ins w:id="86" w:author="SUN Peifeng" w:date="2017-08-31T11:50:00Z"/>
        </w:rPr>
      </w:pPr>
      <w:ins w:id="87" w:author="SUN Peifeng" w:date="2017-08-31T11:50:00Z">
        <w:r>
          <w:rPr>
            <w:rFonts w:hint="eastAsia"/>
          </w:rPr>
          <w:t>图一</w:t>
        </w:r>
        <w:r>
          <w:rPr>
            <w:rFonts w:hint="eastAsia"/>
          </w:rPr>
          <w:t xml:space="preserve"> </w:t>
        </w:r>
        <w:r>
          <w:rPr>
            <w:rFonts w:hint="eastAsia"/>
          </w:rPr>
          <w:t>污染情况可视化形式（概览图）</w:t>
        </w:r>
      </w:ins>
    </w:p>
    <w:p w14:paraId="2DCFE85D" w14:textId="77777777" w:rsidR="00766E49" w:rsidRDefault="00766E49" w:rsidP="00766E49">
      <w:pPr>
        <w:jc w:val="center"/>
        <w:rPr>
          <w:ins w:id="88" w:author="SUN Peifeng" w:date="2017-08-31T11:50:00Z"/>
        </w:rPr>
      </w:pPr>
    </w:p>
    <w:p w14:paraId="1C11F887" w14:textId="1A8403B3" w:rsidR="00766E49" w:rsidRDefault="00766E49" w:rsidP="00766E49">
      <w:pPr>
        <w:pStyle w:val="ListParagraph"/>
        <w:widowControl w:val="0"/>
        <w:numPr>
          <w:ilvl w:val="0"/>
          <w:numId w:val="19"/>
        </w:numPr>
        <w:spacing w:after="0" w:line="240" w:lineRule="auto"/>
        <w:ind w:firstLineChars="0"/>
        <w:jc w:val="both"/>
        <w:rPr>
          <w:ins w:id="89" w:author="SUN Peifeng" w:date="2017-08-31T11:50:00Z"/>
        </w:rPr>
      </w:pPr>
      <w:ins w:id="90" w:author="SUN Peifeng" w:date="2017-08-31T11:50:00Z">
        <w:r>
          <w:rPr>
            <w:rFonts w:hint="eastAsia"/>
          </w:rPr>
          <w:t>使用如图所示的大头针来表示站点测得的每种污染物</w:t>
        </w:r>
      </w:ins>
      <w:ins w:id="91" w:author="SUN Peifeng" w:date="2017-08-31T16:17:00Z">
        <w:r w:rsidR="008412DB">
          <w:rPr>
            <w:rFonts w:hint="eastAsia"/>
          </w:rPr>
          <w:t>因子</w:t>
        </w:r>
      </w:ins>
      <w:ins w:id="92" w:author="SUN Peifeng" w:date="2017-08-31T11:50:00Z">
        <w:r>
          <w:rPr>
            <w:rFonts w:hint="eastAsia"/>
          </w:rPr>
          <w:t>的浓度数值。</w:t>
        </w:r>
      </w:ins>
    </w:p>
    <w:p w14:paraId="78781B1F" w14:textId="530C8D31" w:rsidR="00766E49" w:rsidRDefault="00766E49" w:rsidP="00766E49">
      <w:pPr>
        <w:pStyle w:val="ListParagraph"/>
        <w:widowControl w:val="0"/>
        <w:numPr>
          <w:ilvl w:val="0"/>
          <w:numId w:val="19"/>
        </w:numPr>
        <w:spacing w:after="0" w:line="240" w:lineRule="auto"/>
        <w:ind w:firstLineChars="0"/>
        <w:jc w:val="both"/>
        <w:rPr>
          <w:ins w:id="93" w:author="SUN Peifeng" w:date="2017-08-31T11:50:00Z"/>
        </w:rPr>
      </w:pPr>
      <w:ins w:id="94" w:author="SUN Peifeng" w:date="2017-08-31T11:50:00Z">
        <w:r>
          <w:rPr>
            <w:rFonts w:hint="eastAsia"/>
          </w:rPr>
          <w:t>由于每一个站点都将对应</w:t>
        </w:r>
      </w:ins>
      <w:ins w:id="95" w:author="SUN Peifeng" w:date="2017-08-31T16:17:00Z">
        <w:r w:rsidR="006B5420">
          <w:rPr>
            <w:rFonts w:hint="eastAsia"/>
          </w:rPr>
          <w:t>较</w:t>
        </w:r>
      </w:ins>
      <w:ins w:id="96" w:author="SUN Peifeng" w:date="2017-08-31T11:50:00Z">
        <w:r>
          <w:rPr>
            <w:rFonts w:hint="eastAsia"/>
          </w:rPr>
          <w:t>多种</w:t>
        </w:r>
      </w:ins>
      <w:ins w:id="97" w:author="SUN Peifeng" w:date="2017-08-31T16:26:00Z">
        <w:r w:rsidR="00BC1148">
          <w:rPr>
            <w:rFonts w:hint="eastAsia"/>
          </w:rPr>
          <w:t>的</w:t>
        </w:r>
      </w:ins>
      <w:ins w:id="98" w:author="SUN Peifeng" w:date="2017-08-31T11:50:00Z">
        <w:r>
          <w:rPr>
            <w:rFonts w:hint="eastAsia"/>
          </w:rPr>
          <w:t>监测数据，故每一个站点的周围将有多个大头针</w:t>
        </w:r>
      </w:ins>
      <w:ins w:id="99" w:author="SUN Peifeng" w:date="2017-08-31T16:27:00Z">
        <w:r w:rsidR="00C460E2">
          <w:rPr>
            <w:rFonts w:hint="eastAsia"/>
          </w:rPr>
          <w:t>来</w:t>
        </w:r>
      </w:ins>
      <w:ins w:id="100" w:author="SUN Peifeng" w:date="2017-08-31T16:18:00Z">
        <w:r w:rsidR="006B5420">
          <w:rPr>
            <w:rFonts w:hint="eastAsia"/>
          </w:rPr>
          <w:t>分别</w:t>
        </w:r>
      </w:ins>
      <w:ins w:id="101" w:author="SUN Peifeng" w:date="2017-08-31T16:17:00Z">
        <w:r w:rsidR="006B5420">
          <w:rPr>
            <w:rFonts w:hint="eastAsia"/>
          </w:rPr>
          <w:t>表示多</w:t>
        </w:r>
      </w:ins>
      <w:ins w:id="102" w:author="SUN Peifeng" w:date="2017-08-31T16:18:00Z">
        <w:r w:rsidR="006B5420">
          <w:rPr>
            <w:rFonts w:hint="eastAsia"/>
          </w:rPr>
          <w:t>种污染物因子</w:t>
        </w:r>
      </w:ins>
      <w:ins w:id="103" w:author="SUN Peifeng" w:date="2017-08-31T11:50:00Z">
        <w:r>
          <w:rPr>
            <w:rFonts w:hint="eastAsia"/>
          </w:rPr>
          <w:t>，</w:t>
        </w:r>
      </w:ins>
      <w:ins w:id="104" w:author="SUN Peifeng" w:date="2017-08-31T16:27:00Z">
        <w:r w:rsidR="00C460E2">
          <w:rPr>
            <w:rFonts w:hint="eastAsia"/>
          </w:rPr>
          <w:t>设计摆放方式为以</w:t>
        </w:r>
      </w:ins>
      <w:ins w:id="105" w:author="SUN Peifeng" w:date="2017-08-31T11:50:00Z">
        <w:r>
          <w:rPr>
            <w:rFonts w:hint="eastAsia"/>
          </w:rPr>
          <w:t>站点为圆心，呈发散状，如图二所示。</w:t>
        </w:r>
      </w:ins>
    </w:p>
    <w:p w14:paraId="6F84C326" w14:textId="454E2A58" w:rsidR="00A57F00" w:rsidRDefault="00766E49" w:rsidP="00A57F00">
      <w:pPr>
        <w:pStyle w:val="ListParagraph"/>
        <w:widowControl w:val="0"/>
        <w:numPr>
          <w:ilvl w:val="0"/>
          <w:numId w:val="19"/>
        </w:numPr>
        <w:spacing w:after="0" w:line="240" w:lineRule="auto"/>
        <w:ind w:firstLineChars="0"/>
        <w:jc w:val="both"/>
        <w:rPr>
          <w:ins w:id="106" w:author="SUN Peifeng" w:date="2017-08-31T16:12:00Z"/>
        </w:rPr>
      </w:pPr>
      <w:ins w:id="107" w:author="SUN Peifeng" w:date="2017-08-31T11:50:00Z">
        <w:r>
          <w:rPr>
            <w:rFonts w:hint="eastAsia"/>
          </w:rPr>
          <w:t>为保证可视化效果，拟限制每个站点周围的大头针数量不能超过</w:t>
        </w:r>
        <w:r>
          <w:rPr>
            <w:rFonts w:hint="eastAsia"/>
          </w:rPr>
          <w:t>10</w:t>
        </w:r>
        <w:r>
          <w:rPr>
            <w:rFonts w:hint="eastAsia"/>
          </w:rPr>
          <w:t>个。</w:t>
        </w:r>
      </w:ins>
    </w:p>
    <w:p w14:paraId="62BB41D7" w14:textId="485AFDA0" w:rsidR="00A57F00" w:rsidRDefault="00A57F00">
      <w:pPr>
        <w:rPr>
          <w:ins w:id="108" w:author="SUN Peifeng" w:date="2017-08-31T16:12:00Z"/>
          <w:rFonts w:hint="eastAsia"/>
          <w:lang w:eastAsia="zh-CN"/>
        </w:rPr>
      </w:pPr>
    </w:p>
    <w:p w14:paraId="1B73D20E" w14:textId="3C8092FC" w:rsidR="00A57F00" w:rsidRPr="007B105C" w:rsidRDefault="00492CBF" w:rsidP="007B105C">
      <w:pPr>
        <w:pStyle w:val="ListParagraph"/>
        <w:widowControl w:val="0"/>
        <w:numPr>
          <w:ilvl w:val="1"/>
          <w:numId w:val="18"/>
        </w:numPr>
        <w:spacing w:after="0" w:line="240" w:lineRule="auto"/>
        <w:ind w:firstLineChars="0"/>
        <w:jc w:val="both"/>
        <w:rPr>
          <w:ins w:id="109" w:author="SUN Peifeng" w:date="2017-08-31T16:12:00Z"/>
          <w:rFonts w:hint="eastAsia"/>
          <w:b/>
          <w:rPrChange w:id="110" w:author="SUN Peifeng" w:date="2017-08-31T16:14:00Z">
            <w:rPr>
              <w:ins w:id="111" w:author="SUN Peifeng" w:date="2017-08-31T16:12:00Z"/>
              <w:rFonts w:hint="eastAsia"/>
              <w:lang w:eastAsia="zh-CN"/>
            </w:rPr>
          </w:rPrChange>
        </w:rPr>
        <w:pPrChange w:id="112" w:author="SUN Peifeng" w:date="2017-08-31T16:14:00Z">
          <w:pPr>
            <w:jc w:val="center"/>
          </w:pPr>
        </w:pPrChange>
      </w:pPr>
      <w:ins w:id="113" w:author="SUN Peifeng" w:date="2017-08-31T16:14:00Z">
        <w:r>
          <w:rPr>
            <w:b/>
          </w:rPr>
          <w:t>基于</w:t>
        </w:r>
        <w:r>
          <w:rPr>
            <w:rFonts w:hint="eastAsia"/>
            <w:b/>
          </w:rPr>
          <w:t>因子</w:t>
        </w:r>
        <w:r w:rsidR="007B105C" w:rsidRPr="001428C7">
          <w:rPr>
            <w:b/>
          </w:rPr>
          <w:t>的监测数据可视化</w:t>
        </w:r>
      </w:ins>
    </w:p>
    <w:p w14:paraId="74C09C4E" w14:textId="77777777" w:rsidR="00766E49" w:rsidRDefault="00766E49" w:rsidP="00766E49">
      <w:pPr>
        <w:jc w:val="center"/>
        <w:rPr>
          <w:ins w:id="114" w:author="SUN Peifeng" w:date="2017-08-31T11:50:00Z"/>
        </w:rPr>
      </w:pPr>
      <w:ins w:id="115" w:author="SUN Peifeng" w:date="2017-08-31T11:50:00Z">
        <w:r w:rsidRPr="00C36260">
          <w:rPr>
            <w:noProof/>
          </w:rPr>
          <w:drawing>
            <wp:inline distT="0" distB="0" distL="0" distR="0" wp14:anchorId="6BE413A9" wp14:editId="27D3391A">
              <wp:extent cx="5270500" cy="3298190"/>
              <wp:effectExtent l="0" t="0" r="12700" b="381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0500" cy="3298190"/>
                      </a:xfrm>
                      <a:prstGeom prst="rect">
                        <a:avLst/>
                      </a:prstGeom>
                    </pic:spPr>
                  </pic:pic>
                </a:graphicData>
              </a:graphic>
            </wp:inline>
          </w:drawing>
        </w:r>
      </w:ins>
    </w:p>
    <w:p w14:paraId="5D1EE8A5" w14:textId="0B9E4E65" w:rsidR="00766E49" w:rsidRDefault="00766E49" w:rsidP="008A5675">
      <w:pPr>
        <w:jc w:val="center"/>
        <w:rPr>
          <w:ins w:id="116" w:author="SUN Peifeng" w:date="2017-08-31T11:50:00Z"/>
          <w:rFonts w:hint="eastAsia"/>
          <w:lang w:eastAsia="zh-CN"/>
        </w:rPr>
      </w:pPr>
      <w:ins w:id="117" w:author="SUN Peifeng" w:date="2017-08-31T11:50:00Z">
        <w:r>
          <w:rPr>
            <w:rFonts w:hint="eastAsia"/>
          </w:rPr>
          <w:t>图二</w:t>
        </w:r>
        <w:r>
          <w:rPr>
            <w:rFonts w:hint="eastAsia"/>
          </w:rPr>
          <w:t xml:space="preserve"> </w:t>
        </w:r>
        <w:r>
          <w:rPr>
            <w:rFonts w:hint="eastAsia"/>
          </w:rPr>
          <w:t>污染情况可视化形式（站房</w:t>
        </w:r>
        <w:r>
          <w:rPr>
            <w:rFonts w:hint="eastAsia"/>
          </w:rPr>
          <w:t>-</w:t>
        </w:r>
        <w:r>
          <w:rPr>
            <w:rFonts w:hint="eastAsia"/>
          </w:rPr>
          <w:t>污染因子的大头针状展示模型）</w:t>
        </w:r>
      </w:ins>
    </w:p>
    <w:p w14:paraId="23918371" w14:textId="21258219" w:rsidR="00C460E2" w:rsidRDefault="00C460E2" w:rsidP="00766E49">
      <w:pPr>
        <w:rPr>
          <w:ins w:id="118" w:author="SUN Peifeng" w:date="2017-08-31T16:27:00Z"/>
          <w:rFonts w:hint="eastAsia"/>
          <w:lang w:eastAsia="zh-CN"/>
        </w:rPr>
      </w:pPr>
      <w:ins w:id="119" w:author="SUN Peifeng" w:date="2017-08-31T16:27:00Z">
        <w:r>
          <w:rPr>
            <w:rFonts w:hint="eastAsia"/>
            <w:lang w:eastAsia="zh-CN"/>
          </w:rPr>
          <w:t>如图二，每一个站房</w:t>
        </w:r>
      </w:ins>
      <w:ins w:id="120" w:author="SUN Peifeng" w:date="2017-08-31T16:28:00Z">
        <w:r w:rsidR="00EF780C">
          <w:rPr>
            <w:rFonts w:hint="eastAsia"/>
            <w:lang w:eastAsia="zh-CN"/>
          </w:rPr>
          <w:t>将表示为一立方体，</w:t>
        </w:r>
      </w:ins>
      <w:ins w:id="121" w:author="SUN Peifeng" w:date="2017-08-31T16:29:00Z">
        <w:r w:rsidR="00337C31">
          <w:rPr>
            <w:rFonts w:hint="eastAsia"/>
            <w:lang w:eastAsia="zh-CN"/>
          </w:rPr>
          <w:t>此站房</w:t>
        </w:r>
      </w:ins>
      <w:ins w:id="122" w:author="SUN Peifeng" w:date="2017-08-31T16:28:00Z">
        <w:r w:rsidR="00EF780C">
          <w:rPr>
            <w:rFonts w:hint="eastAsia"/>
            <w:lang w:eastAsia="zh-CN"/>
          </w:rPr>
          <w:t>监测的</w:t>
        </w:r>
      </w:ins>
      <w:ins w:id="123" w:author="SUN Peifeng" w:date="2017-08-31T16:29:00Z">
        <w:r w:rsidR="00337C31">
          <w:rPr>
            <w:rFonts w:hint="eastAsia"/>
            <w:lang w:eastAsia="zh-CN"/>
          </w:rPr>
          <w:t>污染物因子将被表示为大头针状，即每一个大头针都表示一种污染物因子的</w:t>
        </w:r>
      </w:ins>
      <w:ins w:id="124" w:author="SUN Peifeng" w:date="2017-08-31T16:31:00Z">
        <w:r w:rsidR="00695E9E">
          <w:rPr>
            <w:rFonts w:hint="eastAsia"/>
            <w:lang w:eastAsia="zh-CN"/>
          </w:rPr>
          <w:t>浓度状况。</w:t>
        </w:r>
      </w:ins>
    </w:p>
    <w:p w14:paraId="05CFD99D" w14:textId="5E993BC2" w:rsidR="00766E49" w:rsidRDefault="00766E49" w:rsidP="00766E49">
      <w:pPr>
        <w:rPr>
          <w:ins w:id="125" w:author="SUN Peifeng" w:date="2017-08-31T11:50:00Z"/>
        </w:rPr>
      </w:pPr>
      <w:ins w:id="126" w:author="SUN Peifeng" w:date="2017-08-31T11:50:00Z">
        <w:r>
          <w:rPr>
            <w:rFonts w:hint="eastAsia"/>
          </w:rPr>
          <w:t>对于每个大头针，其可用于表达</w:t>
        </w:r>
      </w:ins>
      <w:ins w:id="127" w:author="SUN Peifeng" w:date="2017-08-31T16:31:00Z">
        <w:r w:rsidR="00695E9E">
          <w:rPr>
            <w:rFonts w:hint="eastAsia"/>
            <w:lang w:eastAsia="zh-CN"/>
          </w:rPr>
          <w:t>污染物因子浓度</w:t>
        </w:r>
      </w:ins>
      <w:ins w:id="128" w:author="SUN Peifeng" w:date="2017-08-31T11:50:00Z">
        <w:r>
          <w:rPr>
            <w:rFonts w:hint="eastAsia"/>
          </w:rPr>
          <w:t>的特征如下：</w:t>
        </w:r>
      </w:ins>
    </w:p>
    <w:p w14:paraId="11DBFD15" w14:textId="77777777" w:rsidR="00766E49" w:rsidRDefault="00766E49" w:rsidP="00766E49">
      <w:pPr>
        <w:pStyle w:val="ListParagraph"/>
        <w:widowControl w:val="0"/>
        <w:numPr>
          <w:ilvl w:val="0"/>
          <w:numId w:val="16"/>
        </w:numPr>
        <w:spacing w:after="0" w:line="240" w:lineRule="auto"/>
        <w:ind w:firstLineChars="0"/>
        <w:jc w:val="both"/>
        <w:rPr>
          <w:ins w:id="129" w:author="SUN Peifeng" w:date="2017-08-31T11:50:00Z"/>
        </w:rPr>
      </w:pPr>
      <w:ins w:id="130" w:author="SUN Peifeng" w:date="2017-08-31T11:50:00Z">
        <w:r>
          <w:rPr>
            <w:rFonts w:hint="eastAsia"/>
          </w:rPr>
          <w:t>大头针头部球形的半径（半径越大则污染物浓度越高）</w:t>
        </w:r>
      </w:ins>
    </w:p>
    <w:p w14:paraId="3F88C614" w14:textId="77777777" w:rsidR="00766E49" w:rsidRDefault="00766E49" w:rsidP="00766E49">
      <w:pPr>
        <w:pStyle w:val="ListParagraph"/>
        <w:widowControl w:val="0"/>
        <w:numPr>
          <w:ilvl w:val="0"/>
          <w:numId w:val="16"/>
        </w:numPr>
        <w:spacing w:after="0" w:line="240" w:lineRule="auto"/>
        <w:ind w:firstLineChars="0"/>
        <w:jc w:val="both"/>
        <w:rPr>
          <w:ins w:id="131" w:author="SUN Peifeng" w:date="2017-08-31T11:50:00Z"/>
        </w:rPr>
      </w:pPr>
      <w:ins w:id="132" w:author="SUN Peifeng" w:date="2017-08-31T11:50:00Z">
        <w:r>
          <w:rPr>
            <w:rFonts w:hint="eastAsia"/>
          </w:rPr>
          <w:t>大头针的颜色</w:t>
        </w:r>
      </w:ins>
    </w:p>
    <w:p w14:paraId="7D23B09F" w14:textId="77777777" w:rsidR="00766E49" w:rsidRDefault="00766E49" w:rsidP="00766E49">
      <w:pPr>
        <w:pStyle w:val="ListParagraph"/>
        <w:ind w:left="720" w:firstLineChars="0" w:firstLine="0"/>
        <w:rPr>
          <w:ins w:id="133" w:author="SUN Peifeng" w:date="2017-08-31T11:50:00Z"/>
        </w:rPr>
      </w:pPr>
      <w:ins w:id="134" w:author="SUN Peifeng" w:date="2017-08-31T11:50:00Z">
        <w:r>
          <w:rPr>
            <w:rFonts w:hint="eastAsia"/>
          </w:rPr>
          <w:t>其中：</w:t>
        </w:r>
      </w:ins>
    </w:p>
    <w:p w14:paraId="5D3BCF47" w14:textId="058831B9" w:rsidR="00766E49" w:rsidRDefault="00766E49" w:rsidP="00766E49">
      <w:pPr>
        <w:pStyle w:val="ListParagraph"/>
        <w:widowControl w:val="0"/>
        <w:numPr>
          <w:ilvl w:val="0"/>
          <w:numId w:val="17"/>
        </w:numPr>
        <w:spacing w:after="0" w:line="240" w:lineRule="auto"/>
        <w:ind w:firstLineChars="0"/>
        <w:jc w:val="both"/>
        <w:rPr>
          <w:ins w:id="135" w:author="SUN Peifeng" w:date="2017-08-31T11:50:00Z"/>
        </w:rPr>
      </w:pPr>
      <w:ins w:id="136" w:author="SUN Peifeng" w:date="2017-08-31T11:50:00Z">
        <w:r>
          <w:rPr>
            <w:rFonts w:hint="eastAsia"/>
          </w:rPr>
          <w:t>颜色的色系代表污染物类型（</w:t>
        </w:r>
      </w:ins>
      <w:ins w:id="137" w:author="SUN Peifeng" w:date="2017-08-31T16:31:00Z">
        <w:r w:rsidR="00695E9E">
          <w:rPr>
            <w:rFonts w:hint="eastAsia"/>
          </w:rPr>
          <w:t>例</w:t>
        </w:r>
      </w:ins>
      <w:ins w:id="138" w:author="SUN Peifeng" w:date="2017-08-31T11:50:00Z">
        <w:r>
          <w:rPr>
            <w:rFonts w:hint="eastAsia"/>
          </w:rPr>
          <w:t>如红色色系均代表</w:t>
        </w:r>
        <w:r>
          <w:rPr>
            <w:rFonts w:hint="eastAsia"/>
          </w:rPr>
          <w:t>NO</w:t>
        </w:r>
        <w:r>
          <w:rPr>
            <w:rFonts w:hint="eastAsia"/>
          </w:rPr>
          <w:t>，蓝色色系均代表</w:t>
        </w:r>
        <w:r>
          <w:rPr>
            <w:rFonts w:hint="eastAsia"/>
          </w:rPr>
          <w:t>CO</w:t>
        </w:r>
        <w:r>
          <w:rPr>
            <w:rFonts w:hint="eastAsia"/>
          </w:rPr>
          <w:t>）</w:t>
        </w:r>
      </w:ins>
    </w:p>
    <w:p w14:paraId="5A8BB906" w14:textId="77777777" w:rsidR="00766E49" w:rsidRPr="002C622F" w:rsidRDefault="00766E49" w:rsidP="00766E49">
      <w:pPr>
        <w:pStyle w:val="ListParagraph"/>
        <w:widowControl w:val="0"/>
        <w:numPr>
          <w:ilvl w:val="0"/>
          <w:numId w:val="17"/>
        </w:numPr>
        <w:spacing w:after="0" w:line="240" w:lineRule="auto"/>
        <w:ind w:firstLineChars="0"/>
        <w:jc w:val="both"/>
        <w:rPr>
          <w:ins w:id="139" w:author="SUN Peifeng" w:date="2017-08-31T11:50:00Z"/>
        </w:rPr>
      </w:pPr>
      <w:ins w:id="140" w:author="SUN Peifeng" w:date="2017-08-31T11:50:00Z">
        <w:r>
          <w:rPr>
            <w:rFonts w:hint="eastAsia"/>
          </w:rPr>
          <w:t>颜色的深度代表污染物浓度（颜色越深，则污染物浓度越高）</w:t>
        </w:r>
      </w:ins>
    </w:p>
    <w:p w14:paraId="3D45FA0A" w14:textId="77777777" w:rsidR="00766E49" w:rsidRDefault="00766E49" w:rsidP="00766E49">
      <w:pPr>
        <w:rPr>
          <w:ins w:id="141" w:author="SUN Peifeng" w:date="2017-08-31T11:50:00Z"/>
        </w:rPr>
      </w:pPr>
      <w:ins w:id="142" w:author="SUN Peifeng" w:date="2017-08-31T11:50:00Z">
        <w:r>
          <w:rPr>
            <w:rFonts w:hint="eastAsia"/>
          </w:rPr>
          <w:t>从而实现了从球形体积、颜色的维度表现污染情况的功能，方便表现和辨别。</w:t>
        </w:r>
      </w:ins>
    </w:p>
    <w:p w14:paraId="2D519831" w14:textId="0F24324D" w:rsidR="00663FA6" w:rsidRDefault="00D83F50" w:rsidP="00D83F50">
      <w:pPr>
        <w:rPr>
          <w:ins w:id="143" w:author="SUN Peifeng" w:date="2017-08-31T11:54:00Z"/>
          <w:rFonts w:hint="eastAsia"/>
          <w:lang w:eastAsia="zh-CN"/>
        </w:rPr>
        <w:pPrChange w:id="144" w:author="SUN Peifeng" w:date="2017-08-31T16:32:00Z">
          <w:pPr>
            <w:pStyle w:val="ListParagraph"/>
            <w:numPr>
              <w:numId w:val="15"/>
            </w:numPr>
            <w:ind w:left="480" w:firstLineChars="0" w:hanging="480"/>
          </w:pPr>
        </w:pPrChange>
      </w:pPr>
      <w:ins w:id="145" w:author="SUN Peifeng" w:date="2017-08-31T16:32:00Z">
        <w:r>
          <w:rPr>
            <w:lang w:eastAsia="zh-CN"/>
          </w:rPr>
          <w:br w:type="page"/>
        </w:r>
      </w:ins>
    </w:p>
    <w:p w14:paraId="4BC06E27" w14:textId="4FA6391B" w:rsidR="00663FA6" w:rsidRDefault="000A1B52" w:rsidP="007B105C">
      <w:pPr>
        <w:pStyle w:val="ListParagraph"/>
        <w:widowControl w:val="0"/>
        <w:numPr>
          <w:ilvl w:val="0"/>
          <w:numId w:val="18"/>
        </w:numPr>
        <w:spacing w:after="0" w:line="240" w:lineRule="auto"/>
        <w:ind w:firstLineChars="0"/>
        <w:jc w:val="both"/>
        <w:rPr>
          <w:ins w:id="146" w:author="SUN Peifeng" w:date="2017-08-31T17:11:00Z"/>
          <w:rFonts w:hint="eastAsia"/>
          <w:b/>
          <w:lang w:eastAsia="zh-CN"/>
        </w:rPr>
        <w:pPrChange w:id="147" w:author="SUN Peifeng" w:date="2017-08-31T16:14:00Z">
          <w:pPr>
            <w:pStyle w:val="ListParagraph"/>
            <w:widowControl w:val="0"/>
            <w:numPr>
              <w:numId w:val="15"/>
            </w:numPr>
            <w:spacing w:after="0" w:line="240" w:lineRule="auto"/>
            <w:ind w:left="480" w:firstLineChars="0" w:hanging="480"/>
            <w:jc w:val="both"/>
          </w:pPr>
        </w:pPrChange>
      </w:pPr>
      <w:ins w:id="148" w:author="SUN Peifeng" w:date="2017-08-31T16:05:00Z">
        <w:r w:rsidRPr="000A1B52">
          <w:rPr>
            <w:rFonts w:hint="eastAsia"/>
            <w:b/>
            <w:lang w:eastAsia="zh-CN"/>
            <w:rPrChange w:id="149" w:author="SUN Peifeng" w:date="2017-08-31T16:05:00Z">
              <w:rPr>
                <w:rFonts w:hint="eastAsia"/>
                <w:lang w:eastAsia="zh-CN"/>
              </w:rPr>
            </w:rPrChange>
          </w:rPr>
          <w:lastRenderedPageBreak/>
          <w:t>数据</w:t>
        </w:r>
      </w:ins>
      <w:ins w:id="150" w:author="SUN Peifeng" w:date="2017-08-31T12:37:00Z">
        <w:r w:rsidR="00877842" w:rsidRPr="008A5675">
          <w:rPr>
            <w:rFonts w:hint="eastAsia"/>
            <w:b/>
            <w:lang w:eastAsia="zh-CN"/>
          </w:rPr>
          <w:t>分析</w:t>
        </w:r>
      </w:ins>
    </w:p>
    <w:p w14:paraId="13575299" w14:textId="77777777" w:rsidR="00BC713B" w:rsidRPr="000A1B52" w:rsidRDefault="00BC713B" w:rsidP="00BC713B">
      <w:pPr>
        <w:pStyle w:val="ListParagraph"/>
        <w:widowControl w:val="0"/>
        <w:spacing w:after="0" w:line="240" w:lineRule="auto"/>
        <w:ind w:firstLineChars="0" w:firstLine="0"/>
        <w:jc w:val="both"/>
        <w:rPr>
          <w:ins w:id="151" w:author="SUN Peifeng" w:date="2017-08-31T11:47:00Z"/>
          <w:rFonts w:hint="eastAsia"/>
          <w:b/>
          <w:lang w:eastAsia="zh-CN"/>
          <w:rPrChange w:id="152" w:author="SUN Peifeng" w:date="2017-08-31T16:05:00Z">
            <w:rPr>
              <w:ins w:id="153" w:author="SUN Peifeng" w:date="2017-08-31T11:47:00Z"/>
              <w:rFonts w:hint="eastAsia"/>
              <w:lang w:eastAsia="zh-CN"/>
            </w:rPr>
          </w:rPrChange>
        </w:rPr>
        <w:pPrChange w:id="154" w:author="SUN Peifeng" w:date="2017-08-31T17:11:00Z">
          <w:pPr>
            <w:pStyle w:val="ListParagraph"/>
            <w:widowControl w:val="0"/>
            <w:numPr>
              <w:numId w:val="15"/>
            </w:numPr>
            <w:spacing w:after="0" w:line="240" w:lineRule="auto"/>
            <w:ind w:left="480" w:firstLineChars="0" w:hanging="480"/>
            <w:jc w:val="both"/>
          </w:pPr>
        </w:pPrChange>
      </w:pPr>
    </w:p>
    <w:p w14:paraId="12697D84" w14:textId="7C144C6C" w:rsidR="00491ACE" w:rsidRPr="00BC713B" w:rsidRDefault="00491ACE" w:rsidP="00BC713B">
      <w:pPr>
        <w:pStyle w:val="ListParagraph"/>
        <w:numPr>
          <w:ilvl w:val="1"/>
          <w:numId w:val="18"/>
        </w:numPr>
        <w:ind w:firstLineChars="0"/>
        <w:rPr>
          <w:ins w:id="155" w:author="SUN Peifeng" w:date="2017-08-31T12:37:00Z"/>
          <w:b/>
          <w:rPrChange w:id="156" w:author="SUN Peifeng" w:date="2017-08-31T17:10:00Z">
            <w:rPr>
              <w:ins w:id="157" w:author="SUN Peifeng" w:date="2017-08-31T12:37:00Z"/>
            </w:rPr>
          </w:rPrChange>
        </w:rPr>
        <w:pPrChange w:id="158" w:author="SUN Peifeng" w:date="2017-08-31T17:10:00Z">
          <w:pPr/>
        </w:pPrChange>
      </w:pPr>
      <w:ins w:id="159" w:author="SUN Peifeng" w:date="2017-08-31T12:37:00Z">
        <w:r w:rsidRPr="00BC713B">
          <w:rPr>
            <w:rFonts w:hint="eastAsia"/>
            <w:b/>
            <w:rPrChange w:id="160" w:author="SUN Peifeng" w:date="2017-08-31T17:10:00Z">
              <w:rPr>
                <w:rFonts w:hint="eastAsia"/>
              </w:rPr>
            </w:rPrChange>
          </w:rPr>
          <w:t>预警与诊断可视化</w:t>
        </w:r>
      </w:ins>
      <w:ins w:id="161" w:author="SUN Peifeng" w:date="2017-08-31T16:32:00Z">
        <w:r w:rsidR="00D83F50" w:rsidRPr="00BC713B">
          <w:rPr>
            <w:rFonts w:hint="eastAsia"/>
            <w:b/>
            <w:rPrChange w:id="162" w:author="SUN Peifeng" w:date="2017-08-31T17:10:00Z">
              <w:rPr>
                <w:rFonts w:hint="eastAsia"/>
              </w:rPr>
            </w:rPrChange>
          </w:rPr>
          <w:t>（以</w:t>
        </w:r>
        <w:r w:rsidR="00D83F50" w:rsidRPr="00BC713B">
          <w:rPr>
            <w:rFonts w:hint="eastAsia"/>
            <w:b/>
            <w:lang w:eastAsia="zh-CN"/>
            <w:rPrChange w:id="163" w:author="SUN Peifeng" w:date="2017-08-31T17:10:00Z">
              <w:rPr>
                <w:rFonts w:hint="eastAsia"/>
                <w:lang w:eastAsia="zh-CN"/>
              </w:rPr>
            </w:rPrChange>
          </w:rPr>
          <w:t>态势图的形式）</w:t>
        </w:r>
      </w:ins>
      <w:ins w:id="164" w:author="SUN Peifeng" w:date="2017-08-31T12:37:00Z">
        <w:r w:rsidRPr="00BC713B">
          <w:rPr>
            <w:rFonts w:hint="eastAsia"/>
            <w:b/>
            <w:rPrChange w:id="165" w:author="SUN Peifeng" w:date="2017-08-31T17:10:00Z">
              <w:rPr>
                <w:rFonts w:hint="eastAsia"/>
              </w:rPr>
            </w:rPrChange>
          </w:rPr>
          <w:t>：</w:t>
        </w:r>
      </w:ins>
    </w:p>
    <w:p w14:paraId="7400E03B" w14:textId="77777777" w:rsidR="00491ACE" w:rsidRDefault="00491ACE" w:rsidP="00491ACE">
      <w:pPr>
        <w:rPr>
          <w:ins w:id="166" w:author="SUN Peifeng" w:date="2017-08-31T12:37:00Z"/>
        </w:rPr>
      </w:pPr>
      <w:ins w:id="167" w:author="SUN Peifeng" w:date="2017-08-31T12:37:00Z">
        <w:r>
          <w:rPr>
            <w:noProof/>
          </w:rPr>
          <w:drawing>
            <wp:inline distT="0" distB="0" distL="0" distR="0" wp14:anchorId="1D85FF7D" wp14:editId="38A72CB6">
              <wp:extent cx="5269837" cy="3162271"/>
              <wp:effectExtent l="0" t="0" r="0" b="0"/>
              <wp:docPr id="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18903" b="6091"/>
                      <a:stretch/>
                    </pic:blipFill>
                    <pic:spPr bwMode="auto">
                      <a:xfrm>
                        <a:off x="0" y="0"/>
                        <a:ext cx="5270500" cy="3162669"/>
                      </a:xfrm>
                      <a:prstGeom prst="rect">
                        <a:avLst/>
                      </a:prstGeom>
                      <a:ln>
                        <a:noFill/>
                      </a:ln>
                      <a:extLst>
                        <a:ext uri="{53640926-AAD7-44D8-BBD7-CCE9431645EC}">
                          <a14:shadowObscured xmlns:a14="http://schemas.microsoft.com/office/drawing/2010/main"/>
                        </a:ext>
                      </a:extLst>
                    </pic:spPr>
                  </pic:pic>
                </a:graphicData>
              </a:graphic>
            </wp:inline>
          </w:drawing>
        </w:r>
      </w:ins>
    </w:p>
    <w:p w14:paraId="60A728E0" w14:textId="77777777" w:rsidR="00491ACE" w:rsidRDefault="00491ACE" w:rsidP="00491ACE">
      <w:pPr>
        <w:jc w:val="center"/>
        <w:rPr>
          <w:ins w:id="168" w:author="SUN Peifeng" w:date="2017-08-31T12:37:00Z"/>
        </w:rPr>
      </w:pPr>
      <w:ins w:id="169" w:author="SUN Peifeng" w:date="2017-08-31T12:37:00Z">
        <w:r>
          <w:t>图四</w:t>
        </w:r>
        <w:r>
          <w:rPr>
            <w:rFonts w:hint="eastAsia"/>
          </w:rPr>
          <w:t xml:space="preserve"> </w:t>
        </w:r>
        <w:r>
          <w:rPr>
            <w:rFonts w:hint="eastAsia"/>
          </w:rPr>
          <w:t>预警与诊断可视化形式</w:t>
        </w:r>
      </w:ins>
    </w:p>
    <w:p w14:paraId="07D7F384" w14:textId="77777777" w:rsidR="00491ACE" w:rsidRDefault="00491ACE" w:rsidP="00491ACE">
      <w:pPr>
        <w:jc w:val="center"/>
        <w:rPr>
          <w:ins w:id="170" w:author="SUN Peifeng" w:date="2017-08-31T12:37:00Z"/>
        </w:rPr>
      </w:pPr>
    </w:p>
    <w:p w14:paraId="4A5FCAE0" w14:textId="77777777" w:rsidR="00D519D3" w:rsidRDefault="00491ACE" w:rsidP="00491ACE">
      <w:pPr>
        <w:pStyle w:val="ListParagraph"/>
        <w:widowControl w:val="0"/>
        <w:numPr>
          <w:ilvl w:val="0"/>
          <w:numId w:val="25"/>
        </w:numPr>
        <w:spacing w:after="0" w:line="240" w:lineRule="auto"/>
        <w:ind w:firstLineChars="0"/>
        <w:jc w:val="both"/>
        <w:rPr>
          <w:ins w:id="171" w:author="SUN Peifeng" w:date="2017-08-31T16:33:00Z"/>
          <w:rFonts w:hint="eastAsia"/>
        </w:rPr>
      </w:pPr>
      <w:ins w:id="172" w:author="SUN Peifeng" w:date="2017-08-31T12:37:00Z">
        <w:r>
          <w:rPr>
            <w:rFonts w:hint="eastAsia"/>
          </w:rPr>
          <w:t>如图为在站房层次的预警功能的</w:t>
        </w:r>
      </w:ins>
      <w:ins w:id="173" w:author="SUN Peifeng" w:date="2017-08-31T16:33:00Z">
        <w:r w:rsidR="00D519D3">
          <w:rPr>
            <w:rFonts w:hint="eastAsia"/>
          </w:rPr>
          <w:t>态势图</w:t>
        </w:r>
      </w:ins>
      <w:ins w:id="174" w:author="SUN Peifeng" w:date="2017-08-31T12:37:00Z">
        <w:r>
          <w:rPr>
            <w:rFonts w:hint="eastAsia"/>
          </w:rPr>
          <w:t>样式</w:t>
        </w:r>
      </w:ins>
    </w:p>
    <w:p w14:paraId="02A5D624" w14:textId="714F3663" w:rsidR="00491ACE" w:rsidRDefault="008E683F" w:rsidP="00491ACE">
      <w:pPr>
        <w:pStyle w:val="ListParagraph"/>
        <w:widowControl w:val="0"/>
        <w:numPr>
          <w:ilvl w:val="0"/>
          <w:numId w:val="25"/>
        </w:numPr>
        <w:spacing w:after="0" w:line="240" w:lineRule="auto"/>
        <w:ind w:firstLineChars="0"/>
        <w:jc w:val="both"/>
        <w:rPr>
          <w:ins w:id="175" w:author="SUN Peifeng" w:date="2017-08-31T12:37:00Z"/>
        </w:rPr>
      </w:pPr>
      <w:ins w:id="176" w:author="SUN Peifeng" w:date="2017-08-31T16:37:00Z">
        <w:r>
          <w:rPr>
            <w:rFonts w:hint="eastAsia"/>
          </w:rPr>
          <w:t>图</w:t>
        </w:r>
      </w:ins>
      <w:ins w:id="177" w:author="SUN Peifeng" w:date="2017-08-31T12:37:00Z">
        <w:r w:rsidR="00491ACE">
          <w:rPr>
            <w:rFonts w:hint="eastAsia"/>
          </w:rPr>
          <w:t>中每一个标签对应一个</w:t>
        </w:r>
        <w:r>
          <w:rPr>
            <w:rFonts w:hint="eastAsia"/>
          </w:rPr>
          <w:t>站房</w:t>
        </w:r>
      </w:ins>
    </w:p>
    <w:p w14:paraId="4AC8F0BD" w14:textId="7585D11B" w:rsidR="00D519D3" w:rsidRDefault="00491ACE" w:rsidP="00D519D3">
      <w:pPr>
        <w:pStyle w:val="ListParagraph"/>
        <w:widowControl w:val="0"/>
        <w:numPr>
          <w:ilvl w:val="1"/>
          <w:numId w:val="25"/>
        </w:numPr>
        <w:spacing w:after="0" w:line="240" w:lineRule="auto"/>
        <w:ind w:firstLineChars="0"/>
        <w:jc w:val="both"/>
        <w:rPr>
          <w:ins w:id="178" w:author="SUN Peifeng" w:date="2017-08-31T16:33:00Z"/>
          <w:rFonts w:hint="eastAsia"/>
        </w:rPr>
        <w:pPrChange w:id="179" w:author="SUN Peifeng" w:date="2017-08-31T16:33:00Z">
          <w:pPr>
            <w:pStyle w:val="ListParagraph"/>
            <w:widowControl w:val="0"/>
            <w:numPr>
              <w:numId w:val="25"/>
            </w:numPr>
            <w:spacing w:after="0" w:line="240" w:lineRule="auto"/>
            <w:ind w:left="480" w:firstLineChars="0" w:hanging="480"/>
            <w:jc w:val="both"/>
          </w:pPr>
        </w:pPrChange>
      </w:pPr>
      <w:ins w:id="180" w:author="SUN Peifeng" w:date="2017-08-31T12:37:00Z">
        <w:r>
          <w:rPr>
            <w:rFonts w:hint="eastAsia"/>
          </w:rPr>
          <w:t>标签左部</w:t>
        </w:r>
      </w:ins>
      <w:ins w:id="181" w:author="SUN Peifeng" w:date="2017-08-31T16:34:00Z">
        <w:r w:rsidR="00D519D3">
          <w:rPr>
            <w:rFonts w:hint="eastAsia"/>
          </w:rPr>
          <w:t>：</w:t>
        </w:r>
      </w:ins>
      <w:ins w:id="182" w:author="SUN Peifeng" w:date="2017-08-31T12:37:00Z">
        <w:r>
          <w:rPr>
            <w:rFonts w:hint="eastAsia"/>
          </w:rPr>
          <w:t>显示站房中非正常数据的数量</w:t>
        </w:r>
      </w:ins>
    </w:p>
    <w:p w14:paraId="2F14C59F" w14:textId="29B3E17C" w:rsidR="00491ACE" w:rsidRDefault="00491ACE" w:rsidP="00D519D3">
      <w:pPr>
        <w:pStyle w:val="ListParagraph"/>
        <w:widowControl w:val="0"/>
        <w:numPr>
          <w:ilvl w:val="1"/>
          <w:numId w:val="25"/>
        </w:numPr>
        <w:spacing w:after="0" w:line="240" w:lineRule="auto"/>
        <w:ind w:firstLineChars="0"/>
        <w:jc w:val="both"/>
        <w:rPr>
          <w:ins w:id="183" w:author="SUN Peifeng" w:date="2017-08-31T12:37:00Z"/>
        </w:rPr>
        <w:pPrChange w:id="184" w:author="SUN Peifeng" w:date="2017-08-31T16:33:00Z">
          <w:pPr>
            <w:pStyle w:val="ListParagraph"/>
            <w:widowControl w:val="0"/>
            <w:numPr>
              <w:numId w:val="25"/>
            </w:numPr>
            <w:spacing w:after="0" w:line="240" w:lineRule="auto"/>
            <w:ind w:left="480" w:firstLineChars="0" w:hanging="480"/>
            <w:jc w:val="both"/>
          </w:pPr>
        </w:pPrChange>
      </w:pPr>
      <w:ins w:id="185" w:author="SUN Peifeng" w:date="2017-08-31T12:37:00Z">
        <w:r>
          <w:rPr>
            <w:rFonts w:hint="eastAsia"/>
          </w:rPr>
          <w:t>标签右部</w:t>
        </w:r>
      </w:ins>
      <w:ins w:id="186" w:author="SUN Peifeng" w:date="2017-08-31T16:34:00Z">
        <w:r w:rsidR="00D519D3">
          <w:rPr>
            <w:rFonts w:hint="eastAsia"/>
          </w:rPr>
          <w:t>：</w:t>
        </w:r>
      </w:ins>
      <w:ins w:id="187" w:author="SUN Peifeng" w:date="2017-08-31T12:37:00Z">
        <w:r>
          <w:rPr>
            <w:rFonts w:hint="eastAsia"/>
          </w:rPr>
          <w:t>显示站房名称，背景颜色随着站房数据的正常与否而变化（由黄色到红色）</w:t>
        </w:r>
      </w:ins>
    </w:p>
    <w:p w14:paraId="4AEE347D" w14:textId="243062ED" w:rsidR="00491ACE" w:rsidRDefault="00491ACE" w:rsidP="00491ACE">
      <w:pPr>
        <w:pStyle w:val="ListParagraph"/>
        <w:widowControl w:val="0"/>
        <w:numPr>
          <w:ilvl w:val="0"/>
          <w:numId w:val="25"/>
        </w:numPr>
        <w:spacing w:after="0" w:line="240" w:lineRule="auto"/>
        <w:ind w:firstLineChars="0"/>
        <w:jc w:val="both"/>
        <w:rPr>
          <w:ins w:id="188" w:author="SUN Peifeng" w:date="2017-08-31T12:37:00Z"/>
        </w:rPr>
      </w:pPr>
      <w:ins w:id="189" w:author="SUN Peifeng" w:date="2017-08-31T12:37:00Z">
        <w:r>
          <w:rPr>
            <w:rFonts w:hint="eastAsia"/>
          </w:rPr>
          <w:t>站房</w:t>
        </w:r>
      </w:ins>
      <w:ins w:id="190" w:author="SUN Peifeng" w:date="2017-08-31T16:34:00Z">
        <w:r w:rsidR="0022597D">
          <w:rPr>
            <w:rFonts w:hint="eastAsia"/>
          </w:rPr>
          <w:t>所有</w:t>
        </w:r>
      </w:ins>
      <w:ins w:id="191" w:author="SUN Peifeng" w:date="2017-08-31T12:37:00Z">
        <w:r>
          <w:rPr>
            <w:rFonts w:hint="eastAsia"/>
          </w:rPr>
          <w:t>监测数据均正常</w:t>
        </w:r>
      </w:ins>
      <w:ins w:id="192" w:author="SUN Peifeng" w:date="2017-08-31T16:34:00Z">
        <w:r w:rsidR="0022597D">
          <w:rPr>
            <w:rFonts w:hint="eastAsia"/>
          </w:rPr>
          <w:t>时</w:t>
        </w:r>
      </w:ins>
      <w:ins w:id="193" w:author="SUN Peifeng" w:date="2017-08-31T12:37:00Z">
        <w:r w:rsidR="0022597D">
          <w:rPr>
            <w:rFonts w:hint="eastAsia"/>
          </w:rPr>
          <w:t>：</w:t>
        </w:r>
        <w:r>
          <w:rPr>
            <w:rFonts w:hint="eastAsia"/>
          </w:rPr>
          <w:t>标签左部显示为</w:t>
        </w:r>
        <w:r>
          <w:rPr>
            <w:rFonts w:hint="eastAsia"/>
          </w:rPr>
          <w:t>0</w:t>
        </w:r>
        <w:r>
          <w:rPr>
            <w:rFonts w:hint="eastAsia"/>
          </w:rPr>
          <w:t>，右部的背景颜色为浅黄色</w:t>
        </w:r>
      </w:ins>
    </w:p>
    <w:p w14:paraId="2F607415" w14:textId="474B221D" w:rsidR="00BC713B" w:rsidRDefault="00491ACE" w:rsidP="00491ACE">
      <w:pPr>
        <w:pStyle w:val="ListParagraph"/>
        <w:widowControl w:val="0"/>
        <w:numPr>
          <w:ilvl w:val="0"/>
          <w:numId w:val="25"/>
        </w:numPr>
        <w:spacing w:after="0" w:line="240" w:lineRule="auto"/>
        <w:ind w:firstLineChars="0"/>
        <w:jc w:val="both"/>
        <w:rPr>
          <w:ins w:id="194" w:author="SUN Peifeng" w:date="2017-08-31T17:11:00Z"/>
        </w:rPr>
      </w:pPr>
      <w:ins w:id="195" w:author="SUN Peifeng" w:date="2017-08-31T12:37:00Z">
        <w:r>
          <w:rPr>
            <w:rFonts w:hint="eastAsia"/>
          </w:rPr>
          <w:t>如站房内存在非正常的数据</w:t>
        </w:r>
      </w:ins>
      <w:ins w:id="196" w:author="SUN Peifeng" w:date="2017-08-31T16:34:00Z">
        <w:r w:rsidR="0022597D">
          <w:rPr>
            <w:rFonts w:hint="eastAsia"/>
          </w:rPr>
          <w:t>：</w:t>
        </w:r>
      </w:ins>
      <w:ins w:id="197" w:author="SUN Peifeng" w:date="2017-08-31T12:37:00Z">
        <w:r>
          <w:rPr>
            <w:rFonts w:hint="eastAsia"/>
          </w:rPr>
          <w:t>标签左部显示为非正常数据的数目，</w:t>
        </w:r>
      </w:ins>
      <w:ins w:id="198" w:author="SUN Peifeng" w:date="2017-08-31T16:35:00Z">
        <w:r w:rsidR="0022597D">
          <w:rPr>
            <w:rFonts w:hint="eastAsia"/>
          </w:rPr>
          <w:t xml:space="preserve"> </w:t>
        </w:r>
      </w:ins>
      <w:ins w:id="199" w:author="SUN Peifeng" w:date="2017-08-31T12:37:00Z">
        <w:r>
          <w:rPr>
            <w:rFonts w:hint="eastAsia"/>
          </w:rPr>
          <w:t>右部的背景颜色变为红色并闪动提示。</w:t>
        </w:r>
      </w:ins>
      <w:ins w:id="200" w:author="SUN Peifeng" w:date="2017-08-31T16:35:00Z">
        <w:r w:rsidR="0022597D">
          <w:rPr>
            <w:rFonts w:hint="eastAsia"/>
          </w:rPr>
          <w:t>此时</w:t>
        </w:r>
      </w:ins>
      <w:ins w:id="201" w:author="SUN Peifeng" w:date="2017-08-31T12:37:00Z">
        <w:r>
          <w:rPr>
            <w:rFonts w:hint="eastAsia"/>
          </w:rPr>
          <w:t>用户可以点击此标签进行跳转，进入该站房附近的三维场景，并具体</w:t>
        </w:r>
        <w:r w:rsidR="00D519D3">
          <w:rPr>
            <w:rFonts w:hint="eastAsia"/>
          </w:rPr>
          <w:t>查看有哪些污染物的浓度超出了阈值</w:t>
        </w:r>
      </w:ins>
    </w:p>
    <w:p w14:paraId="03113C83" w14:textId="114EB3E0" w:rsidR="00491ACE" w:rsidRDefault="00BC713B" w:rsidP="00BC713B">
      <w:pPr>
        <w:rPr>
          <w:ins w:id="202" w:author="SUN Peifeng" w:date="2017-08-31T17:10:00Z"/>
          <w:rFonts w:hint="eastAsia"/>
          <w:lang w:eastAsia="zh-CN"/>
        </w:rPr>
        <w:pPrChange w:id="203" w:author="SUN Peifeng" w:date="2017-08-31T17:11:00Z">
          <w:pPr>
            <w:pStyle w:val="ListParagraph"/>
            <w:widowControl w:val="0"/>
            <w:numPr>
              <w:numId w:val="25"/>
            </w:numPr>
            <w:spacing w:after="0" w:line="240" w:lineRule="auto"/>
            <w:ind w:left="480" w:firstLineChars="0" w:hanging="480"/>
            <w:jc w:val="both"/>
          </w:pPr>
        </w:pPrChange>
      </w:pPr>
      <w:ins w:id="204" w:author="SUN Peifeng" w:date="2017-08-31T17:11:00Z">
        <w:r>
          <w:br w:type="page"/>
        </w:r>
      </w:ins>
    </w:p>
    <w:p w14:paraId="3FDD75AB" w14:textId="0CB4BF75" w:rsidR="00491ACE" w:rsidRDefault="000A1B52" w:rsidP="007B105C">
      <w:pPr>
        <w:pStyle w:val="ListParagraph"/>
        <w:numPr>
          <w:ilvl w:val="0"/>
          <w:numId w:val="18"/>
        </w:numPr>
        <w:ind w:firstLineChars="0"/>
        <w:rPr>
          <w:ins w:id="205" w:author="SUN Peifeng" w:date="2017-08-31T12:39:00Z"/>
          <w:rFonts w:hint="eastAsia"/>
          <w:lang w:eastAsia="zh-CN"/>
        </w:rPr>
        <w:pPrChange w:id="206" w:author="SUN Peifeng" w:date="2017-08-31T16:14:00Z">
          <w:pPr/>
        </w:pPrChange>
      </w:pPr>
      <w:ins w:id="207" w:author="SUN Peifeng" w:date="2017-08-31T16:06:00Z">
        <w:r>
          <w:rPr>
            <w:rFonts w:hint="eastAsia"/>
            <w:lang w:eastAsia="zh-CN"/>
          </w:rPr>
          <w:lastRenderedPageBreak/>
          <w:t>异常</w:t>
        </w:r>
      </w:ins>
      <w:ins w:id="208" w:author="SUN Peifeng" w:date="2017-08-31T12:38:00Z">
        <w:r w:rsidR="00491ACE">
          <w:rPr>
            <w:rFonts w:hint="eastAsia"/>
            <w:lang w:eastAsia="zh-CN"/>
          </w:rPr>
          <w:t>诊断：</w:t>
        </w:r>
      </w:ins>
    </w:p>
    <w:p w14:paraId="44F068B4" w14:textId="58813AD9" w:rsidR="002308F2" w:rsidRDefault="00645544" w:rsidP="00491ACE">
      <w:pPr>
        <w:ind w:left="0"/>
        <w:rPr>
          <w:ins w:id="209" w:author="SUN Peifeng" w:date="2017-08-31T16:38:00Z"/>
          <w:rFonts w:hint="eastAsia"/>
          <w:lang w:eastAsia="zh-CN"/>
        </w:rPr>
        <w:pPrChange w:id="210" w:author="SUN Peifeng" w:date="2017-08-31T12:38:00Z">
          <w:pPr/>
        </w:pPrChange>
      </w:pPr>
      <w:ins w:id="211" w:author="SUN Peifeng" w:date="2017-08-31T16:39:00Z">
        <w:r>
          <w:rPr>
            <w:rFonts w:hint="eastAsia"/>
            <w:lang w:eastAsia="zh-CN"/>
          </w:rPr>
          <w:t>如图四，</w:t>
        </w:r>
      </w:ins>
      <w:ins w:id="212" w:author="SUN Peifeng" w:date="2017-08-31T16:37:00Z">
        <w:r w:rsidR="008E683F">
          <w:rPr>
            <w:rFonts w:hint="eastAsia"/>
            <w:lang w:eastAsia="zh-CN"/>
          </w:rPr>
          <w:t>当站房内出现非正常的污染物因子数据时，</w:t>
        </w:r>
      </w:ins>
      <w:ins w:id="213" w:author="SUN Peifeng" w:date="2017-08-31T16:38:00Z">
        <w:r w:rsidR="002308F2">
          <w:rPr>
            <w:rFonts w:hint="eastAsia"/>
            <w:lang w:eastAsia="zh-CN"/>
          </w:rPr>
          <w:t>站房的标签将会闪动以做提示。</w:t>
        </w:r>
      </w:ins>
    </w:p>
    <w:p w14:paraId="0BAE3E3C" w14:textId="4D0EFE26" w:rsidR="004C1479" w:rsidRDefault="002308F2" w:rsidP="00491ACE">
      <w:pPr>
        <w:ind w:left="0"/>
        <w:rPr>
          <w:ins w:id="214" w:author="SUN Peifeng" w:date="2017-08-31T12:39:00Z"/>
          <w:rFonts w:hint="eastAsia"/>
        </w:rPr>
        <w:pPrChange w:id="215" w:author="SUN Peifeng" w:date="2017-08-31T12:38:00Z">
          <w:pPr/>
        </w:pPrChange>
      </w:pPr>
      <w:ins w:id="216" w:author="SUN Peifeng" w:date="2017-08-31T16:38:00Z">
        <w:r>
          <w:rPr>
            <w:rFonts w:hint="eastAsia"/>
            <w:lang w:eastAsia="zh-CN"/>
          </w:rPr>
          <w:t>此时</w:t>
        </w:r>
      </w:ins>
      <w:ins w:id="217" w:author="SUN Peifeng" w:date="2017-08-31T16:37:00Z">
        <w:r w:rsidR="008E683F">
          <w:rPr>
            <w:rFonts w:hint="eastAsia"/>
            <w:lang w:eastAsia="zh-CN"/>
          </w:rPr>
          <w:t>用户</w:t>
        </w:r>
      </w:ins>
      <w:ins w:id="218" w:author="SUN Peifeng" w:date="2017-08-31T16:39:00Z">
        <w:r>
          <w:rPr>
            <w:rFonts w:hint="eastAsia"/>
            <w:lang w:eastAsia="zh-CN"/>
          </w:rPr>
          <w:t>可以通过</w:t>
        </w:r>
      </w:ins>
      <w:ins w:id="219" w:author="SUN Peifeng" w:date="2017-08-31T12:39:00Z">
        <w:r w:rsidR="004C1479">
          <w:rPr>
            <w:rFonts w:hint="eastAsia"/>
            <w:lang w:eastAsia="zh-CN"/>
          </w:rPr>
          <w:t>点击</w:t>
        </w:r>
      </w:ins>
      <w:ins w:id="220" w:author="SUN Peifeng" w:date="2017-08-31T16:39:00Z">
        <w:r>
          <w:rPr>
            <w:rFonts w:hint="eastAsia"/>
            <w:lang w:eastAsia="zh-CN"/>
          </w:rPr>
          <w:t>站房的标签</w:t>
        </w:r>
      </w:ins>
      <w:ins w:id="221" w:author="SUN Peifeng" w:date="2017-08-31T12:39:00Z">
        <w:r w:rsidR="004C1479">
          <w:rPr>
            <w:rFonts w:hint="eastAsia"/>
            <w:lang w:eastAsia="zh-CN"/>
          </w:rPr>
          <w:t>，跳转</w:t>
        </w:r>
        <w:r w:rsidR="004C1479">
          <w:rPr>
            <w:rFonts w:hint="eastAsia"/>
          </w:rPr>
          <w:t>进入该站房附近的三维场景，并具体查看有哪些污染物的浓度超出了阈值。</w:t>
        </w:r>
      </w:ins>
    </w:p>
    <w:p w14:paraId="039AA242" w14:textId="77777777" w:rsidR="00845001" w:rsidRDefault="00845001" w:rsidP="00845001">
      <w:pPr>
        <w:jc w:val="center"/>
        <w:rPr>
          <w:ins w:id="222" w:author="SUN Peifeng" w:date="2017-08-31T16:42:00Z"/>
          <w:rFonts w:hint="eastAsia"/>
        </w:rPr>
        <w:pPrChange w:id="223" w:author="SUN Peifeng" w:date="2017-08-31T16:43:00Z">
          <w:pPr/>
        </w:pPrChange>
      </w:pPr>
    </w:p>
    <w:p w14:paraId="168EA676" w14:textId="2AE4FA00" w:rsidR="00B92BF9" w:rsidRDefault="00491ACE" w:rsidP="00572E84">
      <w:pPr>
        <w:ind w:left="0"/>
        <w:rPr>
          <w:ins w:id="224" w:author="SUN Peifeng" w:date="2017-08-31T17:34:00Z"/>
          <w:lang w:eastAsia="zh-CN"/>
        </w:rPr>
      </w:pPr>
      <w:ins w:id="225" w:author="SUN Peifeng" w:date="2017-08-31T12:37:00Z">
        <w:r>
          <w:rPr>
            <w:rFonts w:hint="eastAsia"/>
          </w:rPr>
          <w:t>出报表：</w:t>
        </w:r>
        <w:r w:rsidRPr="00FD2135">
          <w:rPr>
            <w:rFonts w:hint="eastAsia"/>
            <w:highlight w:val="yellow"/>
          </w:rPr>
          <w:t>需要补充内容</w:t>
        </w:r>
      </w:ins>
    </w:p>
    <w:p w14:paraId="028CC0FD" w14:textId="77777777" w:rsidR="00B92BF9" w:rsidRDefault="00B92BF9" w:rsidP="00572E84">
      <w:pPr>
        <w:ind w:left="0"/>
        <w:rPr>
          <w:ins w:id="226" w:author="SUN Peifeng" w:date="2017-08-31T17:34:00Z"/>
          <w:lang w:eastAsia="zh-CN"/>
        </w:rPr>
        <w:pPrChange w:id="227" w:author="SUN Peifeng" w:date="2017-08-31T17:33:00Z">
          <w:pPr>
            <w:pStyle w:val="Heading2"/>
            <w:ind w:left="0"/>
          </w:pPr>
        </w:pPrChange>
      </w:pPr>
    </w:p>
    <w:p w14:paraId="6CD46361" w14:textId="77777777" w:rsidR="00B92BF9" w:rsidRDefault="00B92BF9" w:rsidP="00572E84">
      <w:pPr>
        <w:ind w:left="0"/>
        <w:rPr>
          <w:ins w:id="228" w:author="SUN Peifeng" w:date="2017-08-31T17:34:00Z"/>
          <w:rFonts w:hint="eastAsia"/>
          <w:lang w:eastAsia="zh-CN"/>
        </w:rPr>
        <w:pPrChange w:id="229" w:author="SUN Peifeng" w:date="2017-08-31T17:33:00Z">
          <w:pPr>
            <w:pStyle w:val="Heading2"/>
            <w:ind w:left="0"/>
          </w:pPr>
        </w:pPrChange>
      </w:pPr>
    </w:p>
    <w:p w14:paraId="2AF5664B" w14:textId="77777777" w:rsidR="00B92BF9" w:rsidRDefault="00B92BF9" w:rsidP="00572E84">
      <w:pPr>
        <w:ind w:left="0"/>
        <w:rPr>
          <w:ins w:id="230" w:author="SUN Peifeng" w:date="2017-08-31T17:34:00Z"/>
          <w:rFonts w:hint="eastAsia"/>
          <w:lang w:eastAsia="zh-CN"/>
        </w:rPr>
        <w:pPrChange w:id="231" w:author="SUN Peifeng" w:date="2017-08-31T17:33:00Z">
          <w:pPr>
            <w:pStyle w:val="Heading2"/>
            <w:ind w:left="0"/>
          </w:pPr>
        </w:pPrChange>
      </w:pPr>
    </w:p>
    <w:p w14:paraId="236224F0" w14:textId="77777777" w:rsidR="00B92BF9" w:rsidRDefault="00B92BF9" w:rsidP="00572E84">
      <w:pPr>
        <w:ind w:left="0"/>
        <w:rPr>
          <w:ins w:id="232" w:author="SUN Peifeng" w:date="2017-08-31T17:34:00Z"/>
          <w:rFonts w:hint="eastAsia"/>
          <w:lang w:eastAsia="zh-CN"/>
        </w:rPr>
        <w:pPrChange w:id="233" w:author="SUN Peifeng" w:date="2017-08-31T17:33:00Z">
          <w:pPr>
            <w:pStyle w:val="Heading2"/>
            <w:ind w:left="0"/>
          </w:pPr>
        </w:pPrChange>
      </w:pPr>
    </w:p>
    <w:p w14:paraId="072FCEED" w14:textId="77777777" w:rsidR="00B92BF9" w:rsidRDefault="00B92BF9" w:rsidP="00572E84">
      <w:pPr>
        <w:ind w:left="0"/>
        <w:rPr>
          <w:ins w:id="234" w:author="SUN Peifeng" w:date="2017-08-31T17:34:00Z"/>
          <w:rFonts w:hint="eastAsia"/>
          <w:lang w:eastAsia="zh-CN"/>
        </w:rPr>
        <w:pPrChange w:id="235" w:author="SUN Peifeng" w:date="2017-08-31T17:33:00Z">
          <w:pPr>
            <w:pStyle w:val="Heading2"/>
            <w:ind w:left="0"/>
          </w:pPr>
        </w:pPrChange>
      </w:pPr>
    </w:p>
    <w:p w14:paraId="5B758673" w14:textId="714516E8" w:rsidR="000E3402" w:rsidRPr="00B92BF9" w:rsidDel="004732BF" w:rsidRDefault="000E3402" w:rsidP="00B92BF9">
      <w:pPr>
        <w:rPr>
          <w:del w:id="236" w:author="SUN Peifeng" w:date="2017-08-31T11:47:00Z"/>
          <w:lang w:eastAsia="zh-CN"/>
          <w:rPrChange w:id="237" w:author="SUN Peifeng" w:date="2017-08-31T17:34:00Z">
            <w:rPr>
              <w:del w:id="238" w:author="SUN Peifeng" w:date="2017-08-31T11:47:00Z"/>
            </w:rPr>
          </w:rPrChange>
        </w:rPr>
        <w:pPrChange w:id="239" w:author="SUN Peifeng" w:date="2017-08-31T17:34:00Z">
          <w:pPr>
            <w:ind w:left="0"/>
            <w:jc w:val="center"/>
          </w:pPr>
        </w:pPrChange>
      </w:pPr>
      <w:del w:id="240" w:author="SUN Peifeng" w:date="2017-08-31T11:47:00Z">
        <w:r w:rsidRPr="000E3402" w:rsidDel="004732BF">
          <w:rPr>
            <w:noProof/>
            <w:lang w:eastAsia="zh-CN"/>
          </w:rPr>
          <w:drawing>
            <wp:inline distT="0" distB="0" distL="0" distR="0" wp14:anchorId="7240BD0C" wp14:editId="35EEB055">
              <wp:extent cx="5274945" cy="3021330"/>
              <wp:effectExtent l="0" t="0" r="8255" b="1270"/>
              <wp:docPr id="2" name="Content Placeholder 6"/>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Content Placeholder 6"/>
                      <pic:cNvPicPr>
                        <a:picLocks noGrp="1"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274945" cy="3021330"/>
                      </a:xfrm>
                      <a:prstGeom prst="rect">
                        <a:avLst/>
                      </a:prstGeom>
                    </pic:spPr>
                  </pic:pic>
                </a:graphicData>
              </a:graphic>
            </wp:inline>
          </w:drawing>
        </w:r>
      </w:del>
    </w:p>
    <w:p w14:paraId="5560B017" w14:textId="27A2B139" w:rsidR="00736794" w:rsidDel="004732BF" w:rsidRDefault="005747C2" w:rsidP="00572E84">
      <w:pPr>
        <w:ind w:left="0"/>
        <w:rPr>
          <w:del w:id="241" w:author="SUN Peifeng" w:date="2017-08-31T11:47:00Z"/>
        </w:rPr>
        <w:pPrChange w:id="242" w:author="SUN Peifeng" w:date="2017-08-31T17:33:00Z">
          <w:pPr>
            <w:ind w:left="0"/>
            <w:jc w:val="center"/>
          </w:pPr>
        </w:pPrChange>
      </w:pPr>
      <w:del w:id="243" w:author="SUN Peifeng" w:date="2017-08-31T11:47:00Z">
        <w:r w:rsidDel="004732BF">
          <w:rPr>
            <w:rFonts w:hint="eastAsia"/>
          </w:rPr>
          <w:delText>主界面样式概览图</w:delText>
        </w:r>
      </w:del>
    </w:p>
    <w:p w14:paraId="0C60551B" w14:textId="67D8C8A9" w:rsidR="008C5D82" w:rsidRPr="006D5649" w:rsidDel="004732BF" w:rsidRDefault="00C377E5" w:rsidP="00572E84">
      <w:pPr>
        <w:ind w:left="0"/>
        <w:rPr>
          <w:del w:id="244" w:author="SUN Peifeng" w:date="2017-08-31T11:47:00Z"/>
        </w:rPr>
        <w:pPrChange w:id="245" w:author="SUN Peifeng" w:date="2017-08-31T17:33:00Z">
          <w:pPr>
            <w:pStyle w:val="Heading2"/>
            <w:ind w:left="0"/>
          </w:pPr>
        </w:pPrChange>
      </w:pPr>
      <w:del w:id="246" w:author="SUN Peifeng" w:date="2017-08-31T11:47:00Z">
        <w:r w:rsidRPr="006D5649" w:rsidDel="004732BF">
          <w:rPr>
            <w:rFonts w:hint="eastAsia"/>
          </w:rPr>
          <w:delText>各区域功能：</w:delText>
        </w:r>
      </w:del>
    </w:p>
    <w:p w14:paraId="190F61D4" w14:textId="502AB9D1" w:rsidR="00856CA7" w:rsidRPr="00856CA7" w:rsidDel="004732BF" w:rsidRDefault="00856CA7" w:rsidP="00572E84">
      <w:pPr>
        <w:ind w:left="0"/>
        <w:rPr>
          <w:del w:id="247" w:author="SUN Peifeng" w:date="2017-08-31T11:47:00Z"/>
          <w:lang w:val="en-US" w:eastAsia="zh-CN"/>
        </w:rPr>
        <w:pPrChange w:id="248" w:author="SUN Peifeng" w:date="2017-08-31T17:33:00Z">
          <w:pPr>
            <w:ind w:left="0"/>
          </w:pPr>
        </w:pPrChange>
      </w:pPr>
      <w:del w:id="249" w:author="SUN Peifeng" w:date="2017-08-31T11:47:00Z">
        <w:r w:rsidRPr="00856CA7" w:rsidDel="004732BF">
          <w:rPr>
            <w:rFonts w:hint="eastAsia"/>
            <w:lang w:val="en-US" w:eastAsia="zh-CN"/>
          </w:rPr>
          <w:delText>工具栏：</w:delText>
        </w:r>
      </w:del>
      <w:ins w:id="250" w:author="Michael HU" w:date="2017-07-14T15:17:00Z">
        <w:del w:id="251" w:author="SUN Peifeng" w:date="2017-08-31T11:47:00Z">
          <w:r w:rsidR="00C602D1" w:rsidDel="004732BF">
            <w:rPr>
              <w:lang w:val="en-US" w:eastAsia="zh-CN"/>
            </w:rPr>
            <w:delText>以侧边</w:delText>
          </w:r>
          <w:r w:rsidR="00C602D1" w:rsidDel="004732BF">
            <w:rPr>
              <w:rFonts w:hint="eastAsia"/>
              <w:lang w:val="en-US" w:eastAsia="zh-CN"/>
            </w:rPr>
            <w:delText>栏的</w:delText>
          </w:r>
          <w:r w:rsidR="00C602D1" w:rsidDel="004732BF">
            <w:rPr>
              <w:lang w:val="en-US" w:eastAsia="zh-CN"/>
            </w:rPr>
            <w:delText>形式布局，</w:delText>
          </w:r>
        </w:del>
      </w:ins>
      <w:del w:id="252" w:author="SUN Peifeng" w:date="2017-08-31T11:47:00Z">
        <w:r w:rsidRPr="00856CA7" w:rsidDel="004732BF">
          <w:rPr>
            <w:rFonts w:hint="eastAsia"/>
            <w:lang w:val="en-US" w:eastAsia="zh-CN"/>
          </w:rPr>
          <w:delText>系统提供的所有功能</w:delText>
        </w:r>
      </w:del>
      <w:ins w:id="253" w:author="Michael HU" w:date="2017-07-14T15:16:00Z">
        <w:del w:id="254" w:author="SUN Peifeng" w:date="2017-08-31T11:47:00Z">
          <w:r w:rsidR="00C602D1" w:rsidDel="004732BF">
            <w:rPr>
              <w:lang w:val="en-US" w:eastAsia="zh-CN"/>
            </w:rPr>
            <w:delText>提供系统的可视化及</w:delText>
          </w:r>
          <w:r w:rsidR="00C602D1" w:rsidDel="004732BF">
            <w:rPr>
              <w:rFonts w:hint="eastAsia"/>
              <w:lang w:val="en-US" w:eastAsia="zh-CN"/>
            </w:rPr>
            <w:delText>应用分析</w:delText>
          </w:r>
          <w:r w:rsidR="00C602D1" w:rsidDel="004732BF">
            <w:rPr>
              <w:lang w:val="en-US" w:eastAsia="zh-CN"/>
            </w:rPr>
            <w:delText>等</w:delText>
          </w:r>
        </w:del>
      </w:ins>
      <w:ins w:id="255" w:author="Michael HU" w:date="2017-07-14T15:17:00Z">
        <w:del w:id="256" w:author="SUN Peifeng" w:date="2017-08-31T11:47:00Z">
          <w:r w:rsidR="00C602D1" w:rsidDel="004732BF">
            <w:rPr>
              <w:lang w:val="en-US" w:eastAsia="zh-CN"/>
            </w:rPr>
            <w:delText>功能</w:delText>
          </w:r>
        </w:del>
      </w:ins>
    </w:p>
    <w:p w14:paraId="7E28C646" w14:textId="2BADF71B" w:rsidR="00856CA7" w:rsidRPr="00856CA7" w:rsidDel="004732BF" w:rsidRDefault="00856CA7" w:rsidP="00572E84">
      <w:pPr>
        <w:ind w:left="0"/>
        <w:rPr>
          <w:del w:id="257" w:author="SUN Peifeng" w:date="2017-08-31T11:47:00Z"/>
          <w:lang w:val="en-US" w:eastAsia="zh-CN"/>
        </w:rPr>
        <w:pPrChange w:id="258" w:author="SUN Peifeng" w:date="2017-08-31T17:33:00Z">
          <w:pPr>
            <w:ind w:left="0"/>
          </w:pPr>
        </w:pPrChange>
      </w:pPr>
      <w:del w:id="259" w:author="SUN Peifeng" w:date="2017-08-31T11:47:00Z">
        <w:r w:rsidRPr="00856CA7" w:rsidDel="004732BF">
          <w:rPr>
            <w:rFonts w:hint="eastAsia"/>
            <w:lang w:val="en-US" w:eastAsia="zh-CN"/>
          </w:rPr>
          <w:delText>客户区：信息展示区</w:delText>
        </w:r>
      </w:del>
      <w:ins w:id="260" w:author="Michael HU" w:date="2017-07-14T15:14:00Z">
        <w:del w:id="261" w:author="SUN Peifeng" w:date="2017-08-31T11:47:00Z">
          <w:r w:rsidR="005D5C62" w:rsidDel="004732BF">
            <w:rPr>
              <w:lang w:val="en-US" w:eastAsia="zh-CN"/>
            </w:rPr>
            <w:delText>（例如包括三维场景展示、</w:delText>
          </w:r>
          <w:r w:rsidR="005D5C62" w:rsidDel="004732BF">
            <w:rPr>
              <w:rFonts w:hint="eastAsia"/>
              <w:lang w:val="en-US" w:eastAsia="zh-CN"/>
            </w:rPr>
            <w:delText>监测</w:delText>
          </w:r>
          <w:r w:rsidR="005D5C62" w:rsidDel="004732BF">
            <w:rPr>
              <w:lang w:val="en-US" w:eastAsia="zh-CN"/>
            </w:rPr>
            <w:delText>数据可视化等）</w:delText>
          </w:r>
        </w:del>
      </w:ins>
    </w:p>
    <w:p w14:paraId="7D4B5779" w14:textId="713F6B44" w:rsidR="00856CA7" w:rsidRPr="00856CA7" w:rsidDel="004732BF" w:rsidRDefault="00856CA7" w:rsidP="00572E84">
      <w:pPr>
        <w:ind w:left="0"/>
        <w:rPr>
          <w:del w:id="262" w:author="SUN Peifeng" w:date="2017-08-31T11:47:00Z"/>
          <w:lang w:val="en-US" w:eastAsia="zh-CN"/>
        </w:rPr>
        <w:pPrChange w:id="263" w:author="SUN Peifeng" w:date="2017-08-31T17:33:00Z">
          <w:pPr>
            <w:ind w:left="0"/>
          </w:pPr>
        </w:pPrChange>
      </w:pPr>
      <w:del w:id="264" w:author="SUN Peifeng" w:date="2017-08-31T11:47:00Z">
        <w:r w:rsidRPr="00856CA7" w:rsidDel="004732BF">
          <w:rPr>
            <w:rFonts w:hint="eastAsia"/>
            <w:lang w:val="en-US" w:eastAsia="zh-CN"/>
          </w:rPr>
          <w:delText>场景树：提示用户当前正在显示的内容，以及可以开启哪些内容的显示。可悬浮或固定于客户区右侧，以免遮挡所需观察的物体</w:delText>
        </w:r>
      </w:del>
    </w:p>
    <w:p w14:paraId="4E67BA76" w14:textId="7316452A" w:rsidR="00856CA7" w:rsidDel="004732BF" w:rsidRDefault="00856CA7" w:rsidP="00572E84">
      <w:pPr>
        <w:ind w:left="0"/>
        <w:rPr>
          <w:del w:id="265" w:author="SUN Peifeng" w:date="2017-08-31T11:47:00Z"/>
          <w:lang w:val="en-US" w:eastAsia="zh-CN"/>
        </w:rPr>
        <w:pPrChange w:id="266" w:author="SUN Peifeng" w:date="2017-08-31T17:33:00Z">
          <w:pPr>
            <w:ind w:left="0"/>
          </w:pPr>
        </w:pPrChange>
      </w:pPr>
      <w:del w:id="267" w:author="SUN Peifeng" w:date="2017-08-31T11:47:00Z">
        <w:r w:rsidRPr="00856CA7" w:rsidDel="004732BF">
          <w:rPr>
            <w:rFonts w:hint="eastAsia"/>
            <w:lang w:val="en-US" w:eastAsia="zh-CN"/>
          </w:rPr>
          <w:delText>右上角设置区：系统设置</w:delText>
        </w:r>
      </w:del>
    </w:p>
    <w:p w14:paraId="38684F80" w14:textId="77777777" w:rsidR="004732BF" w:rsidRDefault="00D23683" w:rsidP="00572E84">
      <w:pPr>
        <w:ind w:left="0"/>
        <w:rPr>
          <w:ins w:id="268" w:author="SUN Peifeng" w:date="2017-08-31T11:47:00Z"/>
        </w:rPr>
        <w:pPrChange w:id="269" w:author="SUN Peifeng" w:date="2017-08-31T17:33:00Z">
          <w:pPr>
            <w:pStyle w:val="Heading2"/>
            <w:ind w:left="0"/>
          </w:pPr>
        </w:pPrChange>
      </w:pPr>
      <w:del w:id="270" w:author="SUN Peifeng" w:date="2017-08-31T11:47:00Z">
        <w:r w:rsidRPr="00D23683" w:rsidDel="004732BF">
          <w:rPr>
            <w:rFonts w:hint="eastAsia"/>
          </w:rPr>
          <w:delText>系</w:delText>
        </w:r>
      </w:del>
    </w:p>
    <w:p w14:paraId="20BDD533" w14:textId="44ED4F6C" w:rsidR="0009735B" w:rsidRPr="00D23683" w:rsidDel="001F727F" w:rsidRDefault="00D23683" w:rsidP="00873B02">
      <w:pPr>
        <w:pStyle w:val="Heading2"/>
        <w:ind w:left="0"/>
        <w:rPr>
          <w:del w:id="271" w:author="SUN Peifeng" w:date="2017-08-31T17:29:00Z"/>
        </w:rPr>
      </w:pPr>
      <w:del w:id="272" w:author="SUN Peifeng" w:date="2017-08-31T17:29:00Z">
        <w:r w:rsidRPr="00D23683" w:rsidDel="001F727F">
          <w:rPr>
            <w:rFonts w:hint="eastAsia"/>
          </w:rPr>
          <w:delText>统设计</w:delText>
        </w:r>
      </w:del>
    </w:p>
    <w:p w14:paraId="689296BD" w14:textId="23D122BC" w:rsidR="0009735B" w:rsidDel="001F727F" w:rsidRDefault="0009735B" w:rsidP="00873B02">
      <w:pPr>
        <w:ind w:left="0"/>
        <w:rPr>
          <w:del w:id="273" w:author="SUN Peifeng" w:date="2017-08-31T17:29:00Z"/>
          <w:lang w:val="en-US" w:eastAsia="zh-CN"/>
        </w:rPr>
      </w:pPr>
      <w:del w:id="274" w:author="SUN Peifeng" w:date="2017-08-31T17:29:00Z">
        <w:r w:rsidRPr="0009735B" w:rsidDel="001F727F">
          <w:rPr>
            <w:rFonts w:hint="eastAsia"/>
            <w:lang w:val="en-US" w:eastAsia="zh-CN"/>
          </w:rPr>
          <w:delText>按照</w:delText>
        </w:r>
        <w:r w:rsidRPr="0009735B" w:rsidDel="001F727F">
          <w:rPr>
            <w:rFonts w:hint="eastAsia"/>
            <w:lang w:val="en-US" w:eastAsia="zh-CN"/>
          </w:rPr>
          <w:delText>HTML</w:delText>
        </w:r>
        <w:r w:rsidR="004E69EB" w:rsidDel="001F727F">
          <w:rPr>
            <w:rFonts w:hint="eastAsia"/>
            <w:lang w:val="en-US" w:eastAsia="zh-CN"/>
          </w:rPr>
          <w:delText xml:space="preserve"> </w:delText>
        </w:r>
        <w:r w:rsidRPr="0009735B" w:rsidDel="001F727F">
          <w:rPr>
            <w:rFonts w:hint="eastAsia"/>
            <w:lang w:val="en-US" w:eastAsia="zh-CN"/>
          </w:rPr>
          <w:delText>+</w:delText>
        </w:r>
        <w:r w:rsidR="004E69EB" w:rsidDel="001F727F">
          <w:rPr>
            <w:rFonts w:hint="eastAsia"/>
            <w:lang w:val="en-US" w:eastAsia="zh-CN"/>
          </w:rPr>
          <w:delText xml:space="preserve"> </w:delText>
        </w:r>
        <w:r w:rsidRPr="0009735B" w:rsidDel="001F727F">
          <w:rPr>
            <w:rFonts w:hint="eastAsia"/>
            <w:lang w:val="en-US" w:eastAsia="zh-CN"/>
          </w:rPr>
          <w:delText>CSS</w:delText>
        </w:r>
        <w:r w:rsidR="004E69EB" w:rsidDel="001F727F">
          <w:rPr>
            <w:rFonts w:hint="eastAsia"/>
            <w:lang w:val="en-US" w:eastAsia="zh-CN"/>
          </w:rPr>
          <w:delText xml:space="preserve"> </w:delText>
        </w:r>
        <w:r w:rsidRPr="0009735B" w:rsidDel="001F727F">
          <w:rPr>
            <w:rFonts w:hint="eastAsia"/>
            <w:lang w:val="en-US" w:eastAsia="zh-CN"/>
          </w:rPr>
          <w:delText>+</w:delText>
        </w:r>
        <w:r w:rsidR="004E69EB" w:rsidDel="001F727F">
          <w:rPr>
            <w:rFonts w:hint="eastAsia"/>
            <w:lang w:val="en-US" w:eastAsia="zh-CN"/>
          </w:rPr>
          <w:delText xml:space="preserve"> JavaSc</w:delText>
        </w:r>
        <w:r w:rsidRPr="0009735B" w:rsidDel="001F727F">
          <w:rPr>
            <w:rFonts w:hint="eastAsia"/>
            <w:lang w:val="en-US" w:eastAsia="zh-CN"/>
          </w:rPr>
          <w:delText>ript</w:delText>
        </w:r>
        <w:r w:rsidRPr="0009735B" w:rsidDel="001F727F">
          <w:rPr>
            <w:rFonts w:hint="eastAsia"/>
            <w:lang w:val="en-US" w:eastAsia="zh-CN"/>
          </w:rPr>
          <w:delText>的组织方式完成</w:delText>
        </w:r>
      </w:del>
    </w:p>
    <w:p w14:paraId="6CFBA316" w14:textId="6F9039E6" w:rsidR="00C507BE" w:rsidRPr="00C507BE" w:rsidDel="001F727F" w:rsidRDefault="00C507BE" w:rsidP="00873B02">
      <w:pPr>
        <w:pStyle w:val="ListParagraph"/>
        <w:numPr>
          <w:ilvl w:val="0"/>
          <w:numId w:val="11"/>
        </w:numPr>
        <w:ind w:leftChars="100" w:left="426" w:firstLineChars="0" w:hanging="206"/>
        <w:rPr>
          <w:del w:id="275" w:author="SUN Peifeng" w:date="2017-08-31T17:29:00Z"/>
          <w:lang w:val="en-US" w:eastAsia="zh-CN"/>
        </w:rPr>
      </w:pPr>
      <w:del w:id="276" w:author="SUN Peifeng" w:date="2017-08-31T17:29:00Z">
        <w:r w:rsidRPr="00C507BE" w:rsidDel="001F727F">
          <w:rPr>
            <w:rFonts w:hint="eastAsia"/>
            <w:lang w:val="en-US" w:eastAsia="zh-CN"/>
          </w:rPr>
          <w:delText>其中：</w:delText>
        </w:r>
      </w:del>
    </w:p>
    <w:p w14:paraId="0CAC7CE7" w14:textId="7610D2D2" w:rsidR="00C507BE" w:rsidRPr="00C507BE" w:rsidDel="001F727F" w:rsidRDefault="00C507BE" w:rsidP="00873B02">
      <w:pPr>
        <w:pStyle w:val="ListParagraph"/>
        <w:numPr>
          <w:ilvl w:val="0"/>
          <w:numId w:val="11"/>
        </w:numPr>
        <w:ind w:leftChars="100" w:left="567" w:firstLineChars="0" w:hanging="347"/>
        <w:rPr>
          <w:del w:id="277" w:author="SUN Peifeng" w:date="2017-08-31T17:29:00Z"/>
          <w:lang w:val="en-US" w:eastAsia="zh-CN"/>
        </w:rPr>
      </w:pPr>
      <w:del w:id="278" w:author="SUN Peifeng" w:date="2017-08-31T17:29:00Z">
        <w:r w:rsidRPr="00C507BE" w:rsidDel="001F727F">
          <w:rPr>
            <w:rFonts w:hint="eastAsia"/>
            <w:lang w:val="en-US" w:eastAsia="zh-CN"/>
          </w:rPr>
          <w:delText>HTML</w:delText>
        </w:r>
        <w:r w:rsidRPr="00C507BE" w:rsidDel="001F727F">
          <w:rPr>
            <w:rFonts w:hint="eastAsia"/>
            <w:lang w:val="en-US" w:eastAsia="zh-CN"/>
          </w:rPr>
          <w:delText>负责页面静态内容和页面框架显示</w:delText>
        </w:r>
      </w:del>
    </w:p>
    <w:p w14:paraId="504071C6" w14:textId="1843E8E9" w:rsidR="00C507BE" w:rsidRPr="00C507BE" w:rsidDel="001F727F" w:rsidRDefault="00C507BE" w:rsidP="00873B02">
      <w:pPr>
        <w:pStyle w:val="ListParagraph"/>
        <w:numPr>
          <w:ilvl w:val="0"/>
          <w:numId w:val="11"/>
        </w:numPr>
        <w:ind w:leftChars="100" w:left="567" w:firstLineChars="0" w:hanging="347"/>
        <w:rPr>
          <w:del w:id="279" w:author="SUN Peifeng" w:date="2017-08-31T17:29:00Z"/>
          <w:lang w:val="en-US" w:eastAsia="zh-CN"/>
        </w:rPr>
      </w:pPr>
      <w:del w:id="280" w:author="SUN Peifeng" w:date="2017-08-31T17:29:00Z">
        <w:r w:rsidRPr="00C507BE" w:rsidDel="001F727F">
          <w:rPr>
            <w:rFonts w:hint="eastAsia"/>
            <w:lang w:val="en-US" w:eastAsia="zh-CN"/>
          </w:rPr>
          <w:delText>CSS</w:delText>
        </w:r>
        <w:r w:rsidRPr="00C507BE" w:rsidDel="001F727F">
          <w:rPr>
            <w:rFonts w:hint="eastAsia"/>
            <w:lang w:val="en-US" w:eastAsia="zh-CN"/>
          </w:rPr>
          <w:delText>负责页面边距、字体等样式设计</w:delText>
        </w:r>
      </w:del>
    </w:p>
    <w:p w14:paraId="25FEEF13" w14:textId="25D9133B" w:rsidR="00C507BE" w:rsidRPr="0028483D" w:rsidDel="001F727F" w:rsidRDefault="00D70ADA" w:rsidP="0009735B">
      <w:pPr>
        <w:pStyle w:val="ListParagraph"/>
        <w:numPr>
          <w:ilvl w:val="0"/>
          <w:numId w:val="11"/>
        </w:numPr>
        <w:ind w:leftChars="100" w:left="567" w:firstLineChars="0" w:hanging="347"/>
        <w:rPr>
          <w:del w:id="281" w:author="SUN Peifeng" w:date="2017-08-31T17:29:00Z"/>
          <w:lang w:val="en-US" w:eastAsia="zh-CN"/>
        </w:rPr>
      </w:pPr>
      <w:del w:id="282" w:author="SUN Peifeng" w:date="2017-08-31T17:29:00Z">
        <w:r w:rsidDel="001F727F">
          <w:rPr>
            <w:rFonts w:hint="eastAsia"/>
            <w:lang w:val="en-US" w:eastAsia="zh-CN"/>
          </w:rPr>
          <w:delText>JavaS</w:delText>
        </w:r>
        <w:r w:rsidR="00C507BE" w:rsidRPr="00C507BE" w:rsidDel="001F727F">
          <w:rPr>
            <w:rFonts w:hint="eastAsia"/>
            <w:lang w:val="en-US" w:eastAsia="zh-CN"/>
          </w:rPr>
          <w:delText>cript</w:delText>
        </w:r>
        <w:r w:rsidR="00C507BE" w:rsidRPr="00C507BE" w:rsidDel="001F727F">
          <w:rPr>
            <w:rFonts w:hint="eastAsia"/>
            <w:lang w:val="en-US" w:eastAsia="zh-CN"/>
          </w:rPr>
          <w:delText>负责页面中的动态内容显示，与服务器进行交互</w:delText>
        </w:r>
      </w:del>
    </w:p>
    <w:p w14:paraId="0132C4FA" w14:textId="77777777" w:rsidR="00460DB5" w:rsidRPr="00313CF6" w:rsidRDefault="001C6A73" w:rsidP="00313CF6">
      <w:pPr>
        <w:pStyle w:val="Heading1"/>
        <w:numPr>
          <w:ilvl w:val="0"/>
          <w:numId w:val="1"/>
        </w:numPr>
        <w:rPr>
          <w:lang w:val="en-US"/>
        </w:rPr>
      </w:pPr>
      <w:r w:rsidRPr="00313CF6">
        <w:rPr>
          <w:lang w:val="en-US"/>
        </w:rPr>
        <w:t>三维场景管理与交互</w:t>
      </w:r>
    </w:p>
    <w:p w14:paraId="13BB51C9" w14:textId="64216888" w:rsidR="00460DB5" w:rsidRDefault="001C6A73" w:rsidP="00873B02">
      <w:pPr>
        <w:ind w:left="0"/>
        <w:rPr>
          <w:lang w:val="en-US"/>
        </w:rPr>
      </w:pPr>
      <w:r w:rsidRPr="00313CF6">
        <w:rPr>
          <w:lang w:val="en-US"/>
        </w:rPr>
        <w:t>提供方便快捷的交互式操作，包括定位浏览、全景展示、场景自由展示、场景绕点展示等场景漫游功能，并支持平移、旋转、缩放等用户操作。</w:t>
      </w:r>
      <w:ins w:id="283" w:author="Michael HU" w:date="2017-07-14T15:19:00Z">
        <w:del w:id="284" w:author="SUN Peifeng" w:date="2017-08-31T11:58:00Z">
          <w:r w:rsidR="00B83D38" w:rsidDel="007E2739">
            <w:rPr>
              <w:lang w:val="en-US"/>
            </w:rPr>
            <w:delText>（是否会有按钮</w:delText>
          </w:r>
        </w:del>
      </w:ins>
      <w:ins w:id="285" w:author="Michael HU" w:date="2017-07-14T15:20:00Z">
        <w:del w:id="286" w:author="SUN Peifeng" w:date="2017-08-31T11:58:00Z">
          <w:r w:rsidR="00B83D38" w:rsidDel="007E2739">
            <w:rPr>
              <w:lang w:val="en-US"/>
            </w:rPr>
            <w:delText>？</w:delText>
          </w:r>
          <w:r w:rsidR="005207EE" w:rsidDel="007E2739">
            <w:rPr>
              <w:lang w:val="en-US"/>
            </w:rPr>
            <w:delText>或是</w:delText>
          </w:r>
        </w:del>
      </w:ins>
      <w:ins w:id="287" w:author="Michael HU" w:date="2017-07-14T15:21:00Z">
        <w:del w:id="288" w:author="SUN Peifeng" w:date="2017-08-31T11:58:00Z">
          <w:r w:rsidR="0070059E" w:rsidDel="007E2739">
            <w:rPr>
              <w:lang w:val="en-US"/>
            </w:rPr>
            <w:delText>快捷键</w:delText>
          </w:r>
        </w:del>
      </w:ins>
      <w:ins w:id="289" w:author="Michael HU" w:date="2017-07-14T15:22:00Z">
        <w:del w:id="290" w:author="SUN Peifeng" w:date="2017-08-31T11:58:00Z">
          <w:r w:rsidR="0070059E" w:rsidDel="007E2739">
            <w:rPr>
              <w:lang w:val="en-US"/>
            </w:rPr>
            <w:delText>方式？</w:delText>
          </w:r>
          <w:r w:rsidR="0070059E" w:rsidDel="007E2739">
            <w:rPr>
              <w:rFonts w:hint="eastAsia"/>
              <w:lang w:val="en-US"/>
            </w:rPr>
            <w:delText>目前</w:delText>
          </w:r>
          <w:r w:rsidR="0070059E" w:rsidDel="007E2739">
            <w:rPr>
              <w:lang w:val="en-US"/>
            </w:rPr>
            <w:delText>这些貌似在主界面上还没有体现</w:delText>
          </w:r>
        </w:del>
      </w:ins>
      <w:ins w:id="291" w:author="Michael HU" w:date="2017-07-14T15:19:00Z">
        <w:del w:id="292" w:author="SUN Peifeng" w:date="2017-08-31T11:58:00Z">
          <w:r w:rsidR="00B83D38" w:rsidDel="007E2739">
            <w:rPr>
              <w:lang w:val="en-US"/>
            </w:rPr>
            <w:delText>）</w:delText>
          </w:r>
        </w:del>
      </w:ins>
    </w:p>
    <w:p w14:paraId="1AFC0A4A" w14:textId="479FB3D1" w:rsidR="004F6814" w:rsidRPr="00313CF6" w:rsidDel="007E2739" w:rsidRDefault="004F6814" w:rsidP="00873B02">
      <w:pPr>
        <w:pStyle w:val="Heading2"/>
        <w:ind w:left="0"/>
        <w:rPr>
          <w:del w:id="293" w:author="SUN Peifeng" w:date="2017-08-31T11:58:00Z"/>
        </w:rPr>
      </w:pPr>
      <w:del w:id="294" w:author="SUN Peifeng" w:date="2017-08-31T11:58:00Z">
        <w:r w:rsidDel="007E2739">
          <w:rPr>
            <w:rFonts w:hint="eastAsia"/>
          </w:rPr>
          <w:delText>外部数据依赖</w:delText>
        </w:r>
      </w:del>
    </w:p>
    <w:p w14:paraId="48809210" w14:textId="39C92A61" w:rsidR="004F6814" w:rsidRPr="00313CF6" w:rsidDel="007E2739" w:rsidRDefault="002D2362" w:rsidP="00B35763">
      <w:pPr>
        <w:ind w:leftChars="364" w:left="801"/>
        <w:rPr>
          <w:del w:id="295" w:author="SUN Peifeng" w:date="2017-08-31T11:58:00Z"/>
          <w:lang w:val="en-US"/>
        </w:rPr>
      </w:pPr>
      <w:del w:id="296" w:author="SUN Peifeng" w:date="2017-08-31T11:58:00Z">
        <w:r w:rsidDel="007E2739">
          <w:rPr>
            <w:rFonts w:hint="eastAsia"/>
            <w:lang w:val="en-US"/>
          </w:rPr>
          <w:delText>无。</w:delText>
        </w:r>
      </w:del>
    </w:p>
    <w:p w14:paraId="143D50E2" w14:textId="51BF3074" w:rsidR="00460DB5" w:rsidRPr="00313CF6" w:rsidRDefault="001C6A73" w:rsidP="00873B02">
      <w:pPr>
        <w:pStyle w:val="Heading2"/>
        <w:ind w:left="0"/>
      </w:pPr>
      <w:r w:rsidRPr="00313CF6">
        <w:t>具体功能</w:t>
      </w:r>
    </w:p>
    <w:p w14:paraId="7C5C6750" w14:textId="5EC95E24" w:rsidR="006D5649" w:rsidRPr="00B86D22" w:rsidRDefault="006D5649" w:rsidP="00B86D22">
      <w:pPr>
        <w:pStyle w:val="Heading3"/>
      </w:pPr>
      <w:r w:rsidRPr="00B86D22">
        <w:t>定位浏览</w:t>
      </w:r>
    </w:p>
    <w:p w14:paraId="1412E436" w14:textId="6E2D6224" w:rsidR="00443D73" w:rsidRDefault="00443D73" w:rsidP="00B91B9B">
      <w:pPr>
        <w:rPr>
          <w:ins w:id="297" w:author="SUN Peifeng" w:date="2017-08-31T17:37:00Z"/>
          <w:rFonts w:hint="eastAsia"/>
          <w:lang w:val="en-US" w:eastAsia="zh-CN"/>
        </w:rPr>
      </w:pPr>
      <w:ins w:id="298" w:author="SUN Peifeng" w:date="2017-08-31T17:37:00Z">
        <w:r w:rsidRPr="00443D73">
          <w:rPr>
            <w:lang w:val="en-US"/>
          </w:rPr>
          <w:drawing>
            <wp:anchor distT="0" distB="0" distL="114300" distR="114300" simplePos="0" relativeHeight="251661312" behindDoc="0" locked="0" layoutInCell="1" allowOverlap="1" wp14:anchorId="435BCED0" wp14:editId="3419D9E8">
              <wp:simplePos x="0" y="0"/>
              <wp:positionH relativeFrom="column">
                <wp:posOffset>0</wp:posOffset>
              </wp:positionH>
              <wp:positionV relativeFrom="paragraph">
                <wp:posOffset>269875</wp:posOffset>
              </wp:positionV>
              <wp:extent cx="5274945" cy="850900"/>
              <wp:effectExtent l="0" t="0" r="8255" b="1270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945" cy="850900"/>
                      </a:xfrm>
                      <a:prstGeom prst="rect">
                        <a:avLst/>
                      </a:prstGeom>
                    </pic:spPr>
                  </pic:pic>
                </a:graphicData>
              </a:graphic>
            </wp:anchor>
          </w:drawing>
        </w:r>
      </w:ins>
    </w:p>
    <w:p w14:paraId="6D75FE2D" w14:textId="25342795" w:rsidR="00443D73" w:rsidRDefault="00443D73" w:rsidP="00B91B9B">
      <w:pPr>
        <w:rPr>
          <w:ins w:id="299" w:author="SUN Peifeng" w:date="2017-08-31T17:37:00Z"/>
          <w:rFonts w:hint="eastAsia"/>
          <w:lang w:val="en-US" w:eastAsia="zh-CN"/>
        </w:rPr>
      </w:pPr>
      <w:ins w:id="300" w:author="SUN Peifeng" w:date="2017-08-31T17:37:00Z">
        <w:r>
          <w:rPr>
            <w:rFonts w:hint="eastAsia"/>
            <w:lang w:val="en-US" w:eastAsia="zh-CN"/>
          </w:rPr>
          <w:t>如图，点击图中</w:t>
        </w:r>
      </w:ins>
      <w:ins w:id="301" w:author="SUN Peifeng" w:date="2017-08-31T17:39:00Z">
        <w:r w:rsidR="00AF624D">
          <w:rPr>
            <w:rFonts w:hint="eastAsia"/>
            <w:lang w:val="en-US" w:eastAsia="zh-CN"/>
          </w:rPr>
          <w:t>工具栏中</w:t>
        </w:r>
      </w:ins>
      <w:ins w:id="302" w:author="SUN Peifeng" w:date="2017-08-31T17:37:00Z">
        <w:r>
          <w:rPr>
            <w:rFonts w:hint="eastAsia"/>
            <w:lang w:val="en-US" w:eastAsia="zh-CN"/>
          </w:rPr>
          <w:t>标记为</w:t>
        </w:r>
        <w:r>
          <w:rPr>
            <w:rFonts w:hint="eastAsia"/>
            <w:lang w:val="en-US" w:eastAsia="zh-CN"/>
          </w:rPr>
          <w:t>1</w:t>
        </w:r>
        <w:r>
          <w:rPr>
            <w:rFonts w:hint="eastAsia"/>
            <w:lang w:val="en-US" w:eastAsia="zh-CN"/>
          </w:rPr>
          <w:t>的按钮，</w:t>
        </w:r>
        <w:r w:rsidR="00A0071A">
          <w:rPr>
            <w:rFonts w:hint="eastAsia"/>
            <w:lang w:val="en-US" w:eastAsia="zh-CN"/>
          </w:rPr>
          <w:t>将打开搜索框。</w:t>
        </w:r>
      </w:ins>
    </w:p>
    <w:p w14:paraId="0F54AA4F" w14:textId="0B54B704" w:rsidR="00460DB5" w:rsidRDefault="00A0071A" w:rsidP="00B91B9B">
      <w:pPr>
        <w:rPr>
          <w:ins w:id="303" w:author="SUN Peifeng" w:date="2017-08-31T12:04:00Z"/>
          <w:rFonts w:hint="eastAsia"/>
          <w:lang w:val="en-US"/>
        </w:rPr>
      </w:pPr>
      <w:ins w:id="304" w:author="SUN Peifeng" w:date="2017-08-31T17:37:00Z">
        <w:r>
          <w:rPr>
            <w:rFonts w:hint="eastAsia"/>
            <w:lang w:val="en-US" w:eastAsia="zh-CN"/>
          </w:rPr>
          <w:t>搜索框</w:t>
        </w:r>
      </w:ins>
      <w:r w:rsidR="001C6A73" w:rsidRPr="00313CF6">
        <w:rPr>
          <w:lang w:val="en-US"/>
        </w:rPr>
        <w:t>支持在用户输入关键字后，将视图跳转到目标位置处供用户浏览。</w:t>
      </w:r>
    </w:p>
    <w:p w14:paraId="3E29AAF9" w14:textId="77777777" w:rsidR="00582E20" w:rsidRDefault="00582E20" w:rsidP="00582E20">
      <w:pPr>
        <w:rPr>
          <w:ins w:id="305" w:author="SUN Peifeng" w:date="2017-08-31T12:04:00Z"/>
        </w:rPr>
      </w:pPr>
      <w:ins w:id="306" w:author="SUN Peifeng" w:date="2017-08-31T12:04:00Z">
        <w:r>
          <w:rPr>
            <w:rFonts w:hint="eastAsia"/>
          </w:rPr>
          <w:t>对搜索框的设计：</w:t>
        </w:r>
      </w:ins>
    </w:p>
    <w:p w14:paraId="5F90F8BC" w14:textId="77777777" w:rsidR="00582E20" w:rsidRDefault="00582E20" w:rsidP="00582E20">
      <w:pPr>
        <w:autoSpaceDE w:val="0"/>
        <w:autoSpaceDN w:val="0"/>
        <w:adjustRightInd w:val="0"/>
        <w:spacing w:line="280" w:lineRule="atLeast"/>
        <w:jc w:val="center"/>
        <w:rPr>
          <w:ins w:id="307" w:author="SUN Peifeng" w:date="2017-08-31T12:04:00Z"/>
          <w:rFonts w:ascii="Times" w:hAnsi="Times" w:cs="Times"/>
          <w:color w:val="000000"/>
        </w:rPr>
      </w:pPr>
      <w:ins w:id="308" w:author="SUN Peifeng" w:date="2017-08-31T12:04:00Z">
        <w:r w:rsidRPr="00743C41">
          <w:rPr>
            <w:rFonts w:ascii="Times" w:hAnsi="Times" w:cs="Times"/>
            <w:noProof/>
            <w:color w:val="000000"/>
          </w:rPr>
          <w:lastRenderedPageBreak/>
          <w:drawing>
            <wp:inline distT="0" distB="0" distL="0" distR="0" wp14:anchorId="763882A8" wp14:editId="70F96CB3">
              <wp:extent cx="5270500" cy="2717800"/>
              <wp:effectExtent l="0" t="0" r="1270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0500" cy="2717800"/>
                      </a:xfrm>
                      <a:prstGeom prst="rect">
                        <a:avLst/>
                      </a:prstGeom>
                    </pic:spPr>
                  </pic:pic>
                </a:graphicData>
              </a:graphic>
            </wp:inline>
          </w:drawing>
        </w:r>
      </w:ins>
    </w:p>
    <w:p w14:paraId="57A31BD0" w14:textId="77777777" w:rsidR="00582E20" w:rsidRDefault="00582E20" w:rsidP="00582E20">
      <w:pPr>
        <w:autoSpaceDE w:val="0"/>
        <w:autoSpaceDN w:val="0"/>
        <w:adjustRightInd w:val="0"/>
        <w:spacing w:line="280" w:lineRule="atLeast"/>
        <w:jc w:val="center"/>
        <w:rPr>
          <w:ins w:id="309" w:author="SUN Peifeng" w:date="2017-08-31T12:04:00Z"/>
          <w:rFonts w:ascii="Times" w:hAnsi="Times" w:cs="Times"/>
          <w:color w:val="000000"/>
        </w:rPr>
      </w:pPr>
      <w:ins w:id="310" w:author="SUN Peifeng" w:date="2017-08-31T12:04:00Z">
        <w:r>
          <w:rPr>
            <w:rFonts w:ascii="Times" w:hAnsi="Times" w:cs="Times"/>
            <w:color w:val="000000"/>
          </w:rPr>
          <w:t>图七</w:t>
        </w:r>
        <w:r>
          <w:rPr>
            <w:rFonts w:ascii="Times" w:hAnsi="Times" w:cs="Times" w:hint="eastAsia"/>
            <w:color w:val="000000"/>
          </w:rPr>
          <w:t xml:space="preserve"> </w:t>
        </w:r>
        <w:r>
          <w:rPr>
            <w:rFonts w:ascii="Times" w:hAnsi="Times" w:cs="Times" w:hint="eastAsia"/>
            <w:color w:val="000000"/>
          </w:rPr>
          <w:t>搜索框设计</w:t>
        </w:r>
      </w:ins>
    </w:p>
    <w:p w14:paraId="276EDA66" w14:textId="77777777" w:rsidR="00582E20" w:rsidRDefault="00582E20" w:rsidP="00582E20">
      <w:pPr>
        <w:autoSpaceDE w:val="0"/>
        <w:autoSpaceDN w:val="0"/>
        <w:adjustRightInd w:val="0"/>
        <w:spacing w:line="280" w:lineRule="atLeast"/>
        <w:jc w:val="center"/>
        <w:rPr>
          <w:ins w:id="311" w:author="SUN Peifeng" w:date="2017-08-31T12:04:00Z"/>
          <w:rFonts w:ascii="Times" w:hAnsi="Times" w:cs="Times"/>
          <w:color w:val="000000"/>
        </w:rPr>
      </w:pPr>
    </w:p>
    <w:p w14:paraId="10837400" w14:textId="42D10927" w:rsidR="00582E20" w:rsidRDefault="00582E20" w:rsidP="008A5675">
      <w:pPr>
        <w:rPr>
          <w:ins w:id="312" w:author="SUN Peifeng" w:date="2017-08-31T12:04:00Z"/>
          <w:rFonts w:hint="eastAsia"/>
          <w:lang w:eastAsia="zh-CN"/>
        </w:rPr>
      </w:pPr>
      <w:ins w:id="313" w:author="SUN Peifeng" w:date="2017-08-31T12:04:00Z">
        <w:r>
          <w:rPr>
            <w:rFonts w:hint="eastAsia"/>
          </w:rPr>
          <w:t>以对测站的搜索为例，当输入测站名称时，搜索框下将显示相关的搜索结果，每一个搜索结果中将带有其所具有的标签，如所属园区、可监测的污染物等信息。</w:t>
        </w:r>
      </w:ins>
    </w:p>
    <w:p w14:paraId="1E05E9D6" w14:textId="77777777" w:rsidR="00582E20" w:rsidRDefault="00582E20" w:rsidP="00582E20">
      <w:pPr>
        <w:pStyle w:val="ListParagraph"/>
        <w:widowControl w:val="0"/>
        <w:numPr>
          <w:ilvl w:val="0"/>
          <w:numId w:val="22"/>
        </w:numPr>
        <w:spacing w:after="0" w:line="240" w:lineRule="auto"/>
        <w:ind w:leftChars="100" w:left="700" w:firstLineChars="0"/>
        <w:jc w:val="both"/>
        <w:rPr>
          <w:ins w:id="314" w:author="SUN Peifeng" w:date="2017-08-31T12:04:00Z"/>
        </w:rPr>
      </w:pPr>
      <w:ins w:id="315" w:author="SUN Peifeng" w:date="2017-08-31T12:04:00Z">
        <w:r>
          <w:rPr>
            <w:rFonts w:hint="eastAsia"/>
          </w:rPr>
          <w:t>当用户点击该搜索结果时，可视化部分将跳转到该测站进行浏览；</w:t>
        </w:r>
      </w:ins>
    </w:p>
    <w:p w14:paraId="63E8754E" w14:textId="77777777" w:rsidR="00582E20" w:rsidRDefault="00582E20" w:rsidP="00582E20">
      <w:pPr>
        <w:pStyle w:val="ListParagraph"/>
        <w:widowControl w:val="0"/>
        <w:numPr>
          <w:ilvl w:val="0"/>
          <w:numId w:val="22"/>
        </w:numPr>
        <w:spacing w:after="0" w:line="240" w:lineRule="auto"/>
        <w:ind w:leftChars="100" w:left="700" w:firstLineChars="0"/>
        <w:jc w:val="both"/>
        <w:rPr>
          <w:ins w:id="316" w:author="SUN Peifeng" w:date="2017-08-31T12:04:00Z"/>
        </w:rPr>
      </w:pPr>
      <w:ins w:id="317" w:author="SUN Peifeng" w:date="2017-08-31T12:04:00Z">
        <w:r>
          <w:rPr>
            <w:rFonts w:hint="eastAsia"/>
          </w:rPr>
          <w:t>当用户点击其园区标签时，可视化部分将跳转到该园区进行浏览；</w:t>
        </w:r>
      </w:ins>
    </w:p>
    <w:p w14:paraId="160E5042" w14:textId="4112628F" w:rsidR="00582E20" w:rsidRDefault="00582E20" w:rsidP="0044483E">
      <w:pPr>
        <w:pStyle w:val="ListParagraph"/>
        <w:widowControl w:val="0"/>
        <w:numPr>
          <w:ilvl w:val="0"/>
          <w:numId w:val="22"/>
        </w:numPr>
        <w:spacing w:after="0" w:line="240" w:lineRule="auto"/>
        <w:ind w:leftChars="100" w:left="700" w:firstLineChars="0"/>
        <w:jc w:val="both"/>
        <w:rPr>
          <w:ins w:id="318" w:author="SUN Peifeng" w:date="2017-08-31T12:04:00Z"/>
          <w:rFonts w:hint="eastAsia"/>
        </w:rPr>
        <w:pPrChange w:id="319" w:author="SUN Peifeng" w:date="2017-08-31T12:04:00Z">
          <w:pPr/>
        </w:pPrChange>
      </w:pPr>
      <w:ins w:id="320" w:author="SUN Peifeng" w:date="2017-08-31T12:04:00Z">
        <w:r>
          <w:rPr>
            <w:rFonts w:hint="eastAsia"/>
          </w:rPr>
          <w:t>当用户点击其可监测的污染物标签时，可视化部分将跳转到该测站并选中，并打开该测站对此</w:t>
        </w:r>
        <w:r w:rsidRPr="00AB58F7">
          <w:t>监测数据</w:t>
        </w:r>
        <w:r>
          <w:rPr>
            <w:rFonts w:hint="eastAsia"/>
          </w:rPr>
          <w:t>的</w:t>
        </w:r>
        <w:r w:rsidRPr="00AB58F7">
          <w:t>时序可视化展示</w:t>
        </w:r>
        <w:r>
          <w:rPr>
            <w:rFonts w:hint="eastAsia"/>
          </w:rPr>
          <w:t>，如本设计【</w:t>
        </w:r>
        <w:r>
          <w:rPr>
            <w:rFonts w:hint="eastAsia"/>
          </w:rPr>
          <w:t>1.2</w:t>
        </w:r>
        <w:r>
          <w:t>基于测站的单一要素监测数据时序可视化</w:t>
        </w:r>
        <w:r>
          <w:rPr>
            <w:rFonts w:hint="eastAsia"/>
          </w:rPr>
          <w:t>】及图三所介绍；</w:t>
        </w:r>
      </w:ins>
    </w:p>
    <w:p w14:paraId="795BE708" w14:textId="77777777" w:rsidR="0044483E" w:rsidRPr="00582E20" w:rsidRDefault="0044483E" w:rsidP="0044483E">
      <w:pPr>
        <w:pStyle w:val="ListParagraph"/>
        <w:widowControl w:val="0"/>
        <w:spacing w:after="0" w:line="240" w:lineRule="auto"/>
        <w:ind w:left="700" w:firstLineChars="0" w:firstLine="0"/>
        <w:jc w:val="both"/>
        <w:rPr>
          <w:rFonts w:hint="eastAsia"/>
          <w:rPrChange w:id="321" w:author="SUN Peifeng" w:date="2017-08-31T12:04:00Z">
            <w:rPr>
              <w:rFonts w:hint="eastAsia"/>
              <w:lang w:val="en-US"/>
            </w:rPr>
          </w:rPrChange>
        </w:rPr>
        <w:pPrChange w:id="322" w:author="SUN Peifeng" w:date="2017-08-31T12:04:00Z">
          <w:pPr/>
        </w:pPrChange>
      </w:pPr>
    </w:p>
    <w:p w14:paraId="788DEFA9" w14:textId="77777777" w:rsidR="00975C26" w:rsidRDefault="001C6A73" w:rsidP="00B86D22">
      <w:pPr>
        <w:pStyle w:val="Heading3"/>
      </w:pPr>
      <w:r w:rsidRPr="00313CF6">
        <w:t>全景展示</w:t>
      </w:r>
    </w:p>
    <w:p w14:paraId="581FF3E2" w14:textId="733F97CA" w:rsidR="00CF2941" w:rsidRDefault="00AF624D" w:rsidP="00B91B9B">
      <w:pPr>
        <w:rPr>
          <w:ins w:id="323" w:author="SUN Peifeng" w:date="2017-08-31T12:05:00Z"/>
          <w:rFonts w:hint="eastAsia"/>
          <w:lang w:val="en-US"/>
        </w:rPr>
      </w:pPr>
      <w:ins w:id="324" w:author="SUN Peifeng" w:date="2017-08-31T17:39:00Z">
        <w:r w:rsidRPr="00AF624D">
          <w:rPr>
            <w:lang w:val="en-US"/>
          </w:rPr>
          <w:drawing>
            <wp:anchor distT="0" distB="0" distL="114300" distR="114300" simplePos="0" relativeHeight="251663360" behindDoc="0" locked="0" layoutInCell="1" allowOverlap="1" wp14:anchorId="69AF1365" wp14:editId="7C8802FF">
              <wp:simplePos x="0" y="0"/>
              <wp:positionH relativeFrom="column">
                <wp:posOffset>0</wp:posOffset>
              </wp:positionH>
              <wp:positionV relativeFrom="paragraph">
                <wp:posOffset>269875</wp:posOffset>
              </wp:positionV>
              <wp:extent cx="5274945" cy="873125"/>
              <wp:effectExtent l="0" t="0" r="8255"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945" cy="873125"/>
                      </a:xfrm>
                      <a:prstGeom prst="rect">
                        <a:avLst/>
                      </a:prstGeom>
                    </pic:spPr>
                  </pic:pic>
                </a:graphicData>
              </a:graphic>
            </wp:anchor>
          </w:drawing>
        </w:r>
      </w:ins>
    </w:p>
    <w:p w14:paraId="3E165D5F" w14:textId="0E15CE8E" w:rsidR="00460DB5" w:rsidRPr="00313CF6" w:rsidRDefault="00AF624D" w:rsidP="008A5675">
      <w:pPr>
        <w:rPr>
          <w:lang w:val="en-US"/>
        </w:rPr>
      </w:pPr>
      <w:ins w:id="325" w:author="SUN Peifeng" w:date="2017-08-31T17:39:00Z">
        <w:r>
          <w:rPr>
            <w:rFonts w:hint="eastAsia"/>
            <w:lang w:val="en-US" w:eastAsia="zh-CN"/>
          </w:rPr>
          <w:t>如图，点击图中工具栏中标记为</w:t>
        </w:r>
        <w:r>
          <w:rPr>
            <w:rFonts w:hint="eastAsia"/>
            <w:lang w:val="en-US" w:eastAsia="zh-CN"/>
          </w:rPr>
          <w:t>1</w:t>
        </w:r>
        <w:r>
          <w:rPr>
            <w:rFonts w:hint="eastAsia"/>
            <w:lang w:val="en-US" w:eastAsia="zh-CN"/>
          </w:rPr>
          <w:t>的按钮，将</w:t>
        </w:r>
      </w:ins>
      <w:r w:rsidR="001C6A73" w:rsidRPr="00313CF6">
        <w:rPr>
          <w:lang w:val="en-US"/>
        </w:rPr>
        <w:t>向用户展示</w:t>
      </w:r>
      <w:ins w:id="326" w:author="SUN Peifeng" w:date="2017-08-31T17:40:00Z">
        <w:r w:rsidR="00487223">
          <w:rPr>
            <w:rFonts w:hint="eastAsia"/>
            <w:lang w:val="en-US"/>
          </w:rPr>
          <w:t>整个厂区的</w:t>
        </w:r>
      </w:ins>
      <w:r w:rsidR="001C6A73" w:rsidRPr="00313CF6">
        <w:rPr>
          <w:lang w:val="en-US"/>
        </w:rPr>
        <w:t>全场景</w:t>
      </w:r>
      <w:del w:id="327" w:author="SUN Peifeng" w:date="2017-08-31T17:40:00Z">
        <w:r w:rsidR="001C6A73" w:rsidRPr="00313CF6" w:rsidDel="00487223">
          <w:rPr>
            <w:lang w:val="en-US"/>
          </w:rPr>
          <w:delText>的</w:delText>
        </w:r>
      </w:del>
      <w:r w:rsidR="001C6A73" w:rsidRPr="00313CF6">
        <w:rPr>
          <w:lang w:val="en-US"/>
        </w:rPr>
        <w:t>概览，方便用户了解区域的总体状况。</w:t>
      </w:r>
    </w:p>
    <w:p w14:paraId="53301CD0" w14:textId="5F8F03B7" w:rsidR="00650FB2" w:rsidRDefault="00650FB2" w:rsidP="00B86D22">
      <w:pPr>
        <w:pStyle w:val="Heading3"/>
        <w:rPr>
          <w:ins w:id="328" w:author="SUN Peifeng" w:date="2017-08-31T18:09:00Z"/>
          <w:rFonts w:hint="eastAsia"/>
        </w:rPr>
      </w:pPr>
      <w:ins w:id="329" w:author="SUN Peifeng" w:date="2017-08-31T17:59:00Z">
        <w:r>
          <w:rPr>
            <w:rFonts w:hint="eastAsia"/>
          </w:rPr>
          <w:t>3D</w:t>
        </w:r>
        <w:r>
          <w:t>/2D</w:t>
        </w:r>
      </w:ins>
      <w:ins w:id="330" w:author="SUN Peifeng" w:date="2017-08-31T18:00:00Z">
        <w:r>
          <w:rPr>
            <w:rFonts w:hint="eastAsia"/>
          </w:rPr>
          <w:t>切换</w:t>
        </w:r>
      </w:ins>
    </w:p>
    <w:p w14:paraId="4C635DB8" w14:textId="2086F622" w:rsidR="00594E3D" w:rsidRDefault="00905D43" w:rsidP="00594E3D">
      <w:pPr>
        <w:pStyle w:val="Heading3"/>
        <w:numPr>
          <w:ilvl w:val="0"/>
          <w:numId w:val="0"/>
        </w:numPr>
        <w:ind w:left="709"/>
        <w:rPr>
          <w:ins w:id="331" w:author="SUN Peifeng" w:date="2017-08-31T17:59:00Z"/>
          <w:rFonts w:hint="eastAsia"/>
        </w:rPr>
        <w:pPrChange w:id="332" w:author="SUN Peifeng" w:date="2017-08-31T18:09:00Z">
          <w:pPr>
            <w:pStyle w:val="Heading3"/>
          </w:pPr>
        </w:pPrChange>
      </w:pPr>
      <w:ins w:id="333" w:author="SUN Peifeng" w:date="2017-08-31T18:09:00Z">
        <w:r w:rsidRPr="00905D43">
          <w:drawing>
            <wp:anchor distT="0" distB="0" distL="114300" distR="114300" simplePos="0" relativeHeight="251669504" behindDoc="0" locked="0" layoutInCell="1" allowOverlap="1" wp14:anchorId="749D2794" wp14:editId="4C043F91">
              <wp:simplePos x="0" y="0"/>
              <wp:positionH relativeFrom="column">
                <wp:posOffset>0</wp:posOffset>
              </wp:positionH>
              <wp:positionV relativeFrom="paragraph">
                <wp:posOffset>272415</wp:posOffset>
              </wp:positionV>
              <wp:extent cx="5274945" cy="859790"/>
              <wp:effectExtent l="0" t="0" r="8255" b="381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945" cy="859790"/>
                      </a:xfrm>
                      <a:prstGeom prst="rect">
                        <a:avLst/>
                      </a:prstGeom>
                    </pic:spPr>
                  </pic:pic>
                </a:graphicData>
              </a:graphic>
            </wp:anchor>
          </w:drawing>
        </w:r>
      </w:ins>
    </w:p>
    <w:p w14:paraId="3F4A5518" w14:textId="1AC66B60" w:rsidR="00905D43" w:rsidRDefault="00905D43" w:rsidP="00905D43">
      <w:pPr>
        <w:rPr>
          <w:ins w:id="334" w:author="SUN Peifeng" w:date="2017-08-31T18:12:00Z"/>
          <w:rFonts w:hint="eastAsia"/>
          <w:lang w:val="en-US" w:eastAsia="zh-CN"/>
        </w:rPr>
      </w:pPr>
      <w:ins w:id="335" w:author="SUN Peifeng" w:date="2017-08-31T18:10:00Z">
        <w:r>
          <w:rPr>
            <w:rFonts w:hint="eastAsia"/>
            <w:lang w:val="en-US" w:eastAsia="zh-CN"/>
          </w:rPr>
          <w:t>如图，点击图中工具栏中标记为</w:t>
        </w:r>
        <w:r>
          <w:rPr>
            <w:rFonts w:hint="eastAsia"/>
            <w:lang w:val="en-US" w:eastAsia="zh-CN"/>
          </w:rPr>
          <w:t>3</w:t>
        </w:r>
        <w:r>
          <w:rPr>
            <w:rFonts w:hint="eastAsia"/>
            <w:lang w:val="en-US" w:eastAsia="zh-CN"/>
          </w:rPr>
          <w:t>的按钮，</w:t>
        </w:r>
        <w:r>
          <w:rPr>
            <w:rFonts w:hint="eastAsia"/>
            <w:lang w:val="en-US"/>
          </w:rPr>
          <w:t>可视化界面</w:t>
        </w:r>
      </w:ins>
      <w:ins w:id="336" w:author="SUN Peifeng" w:date="2017-08-31T18:11:00Z">
        <w:r w:rsidR="00C32879">
          <w:rPr>
            <w:rFonts w:hint="eastAsia"/>
            <w:lang w:val="en-US"/>
          </w:rPr>
          <w:t>的</w:t>
        </w:r>
      </w:ins>
      <w:ins w:id="337" w:author="SUN Peifeng" w:date="2017-08-31T18:12:00Z">
        <w:r w:rsidR="00C32879">
          <w:rPr>
            <w:rFonts w:hint="eastAsia"/>
            <w:lang w:val="en-US"/>
          </w:rPr>
          <w:t>展示形式将在</w:t>
        </w:r>
      </w:ins>
      <w:ins w:id="338" w:author="SUN Peifeng" w:date="2017-08-31T18:11:00Z">
        <w:r w:rsidR="00C32879">
          <w:rPr>
            <w:rFonts w:hint="eastAsia"/>
            <w:lang w:val="en-US"/>
          </w:rPr>
          <w:t>3</w:t>
        </w:r>
        <w:r w:rsidR="00C32879">
          <w:rPr>
            <w:rFonts w:hint="eastAsia"/>
            <w:lang w:val="en-US" w:eastAsia="zh-CN"/>
          </w:rPr>
          <w:t>D</w:t>
        </w:r>
        <w:r w:rsidR="00C32879">
          <w:rPr>
            <w:lang w:val="en-US" w:eastAsia="zh-CN"/>
          </w:rPr>
          <w:t>/2D</w:t>
        </w:r>
      </w:ins>
      <w:ins w:id="339" w:author="SUN Peifeng" w:date="2017-08-31T18:12:00Z">
        <w:r w:rsidR="00C32879">
          <w:rPr>
            <w:rFonts w:hint="eastAsia"/>
            <w:lang w:val="en-US" w:eastAsia="zh-CN"/>
          </w:rPr>
          <w:t>之间切换。</w:t>
        </w:r>
      </w:ins>
    </w:p>
    <w:p w14:paraId="4C2254A0" w14:textId="77777777" w:rsidR="00C32879" w:rsidRDefault="00C32879" w:rsidP="00C32879">
      <w:pPr>
        <w:pStyle w:val="Heading3"/>
        <w:rPr>
          <w:ins w:id="340" w:author="SUN Peifeng" w:date="2017-08-31T18:12:00Z"/>
        </w:rPr>
      </w:pPr>
      <w:ins w:id="341" w:author="SUN Peifeng" w:date="2017-08-31T18:12:00Z">
        <w:r>
          <w:rPr>
            <w:rFonts w:hint="eastAsia"/>
          </w:rPr>
          <w:t>数据加载</w:t>
        </w:r>
      </w:ins>
    </w:p>
    <w:p w14:paraId="1AAC6B68" w14:textId="6D5EB463" w:rsidR="00A864A7" w:rsidRDefault="00A864A7" w:rsidP="00C32879">
      <w:pPr>
        <w:rPr>
          <w:ins w:id="342" w:author="SUN Peifeng" w:date="2017-08-31T18:13:00Z"/>
          <w:rFonts w:hint="eastAsia"/>
          <w:lang w:val="en-US" w:eastAsia="zh-CN"/>
        </w:rPr>
      </w:pPr>
      <w:ins w:id="343" w:author="SUN Peifeng" w:date="2017-08-31T18:13:00Z">
        <w:r w:rsidRPr="00A864A7">
          <w:rPr>
            <w:lang w:val="en-US" w:eastAsia="zh-CN"/>
          </w:rPr>
          <w:lastRenderedPageBreak/>
          <w:drawing>
            <wp:anchor distT="0" distB="0" distL="114300" distR="114300" simplePos="0" relativeHeight="251671552" behindDoc="0" locked="0" layoutInCell="1" allowOverlap="1" wp14:anchorId="653B2855" wp14:editId="29873426">
              <wp:simplePos x="0" y="0"/>
              <wp:positionH relativeFrom="column">
                <wp:posOffset>0</wp:posOffset>
              </wp:positionH>
              <wp:positionV relativeFrom="paragraph">
                <wp:posOffset>272415</wp:posOffset>
              </wp:positionV>
              <wp:extent cx="5274945" cy="835025"/>
              <wp:effectExtent l="0" t="0" r="8255" b="3175"/>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945" cy="835025"/>
                      </a:xfrm>
                      <a:prstGeom prst="rect">
                        <a:avLst/>
                      </a:prstGeom>
                    </pic:spPr>
                  </pic:pic>
                </a:graphicData>
              </a:graphic>
            </wp:anchor>
          </w:drawing>
        </w:r>
      </w:ins>
    </w:p>
    <w:p w14:paraId="7FE0B92F" w14:textId="32F6FE6D" w:rsidR="00905D43" w:rsidRPr="006C740E" w:rsidRDefault="00A864A7" w:rsidP="006C740E">
      <w:pPr>
        <w:rPr>
          <w:ins w:id="344" w:author="SUN Peifeng" w:date="2017-08-31T18:10:00Z"/>
          <w:rFonts w:hint="eastAsia"/>
          <w:lang w:val="en-US" w:eastAsia="zh-CN"/>
          <w:rPrChange w:id="345" w:author="SUN Peifeng" w:date="2017-08-31T18:13:00Z">
            <w:rPr>
              <w:ins w:id="346" w:author="SUN Peifeng" w:date="2017-08-31T18:10:00Z"/>
              <w:rFonts w:hint="eastAsia"/>
            </w:rPr>
          </w:rPrChange>
        </w:rPr>
        <w:pPrChange w:id="347" w:author="SUN Peifeng" w:date="2017-08-31T18:13:00Z">
          <w:pPr>
            <w:pStyle w:val="Heading3"/>
          </w:pPr>
        </w:pPrChange>
      </w:pPr>
      <w:ins w:id="348" w:author="SUN Peifeng" w:date="2017-08-31T18:13:00Z">
        <w:r>
          <w:rPr>
            <w:rFonts w:hint="eastAsia"/>
            <w:lang w:val="en-US" w:eastAsia="zh-CN"/>
          </w:rPr>
          <w:t>如图，点击图中工具栏中标记为</w:t>
        </w:r>
        <w:r>
          <w:rPr>
            <w:rFonts w:hint="eastAsia"/>
            <w:lang w:val="en-US" w:eastAsia="zh-CN"/>
          </w:rPr>
          <w:t>4</w:t>
        </w:r>
        <w:r>
          <w:rPr>
            <w:rFonts w:hint="eastAsia"/>
            <w:lang w:val="en-US" w:eastAsia="zh-CN"/>
          </w:rPr>
          <w:t>的按钮，</w:t>
        </w:r>
      </w:ins>
      <w:ins w:id="349" w:author="SUN Peifeng" w:date="2017-08-31T18:12:00Z">
        <w:r w:rsidR="00C32879" w:rsidRPr="00AF1062">
          <w:rPr>
            <w:rFonts w:hint="eastAsia"/>
            <w:lang w:val="en-US" w:eastAsia="zh-CN"/>
          </w:rPr>
          <w:t>用户可以</w:t>
        </w:r>
        <w:r w:rsidR="00C32879" w:rsidRPr="00AF1062">
          <w:rPr>
            <w:lang w:val="en-US"/>
          </w:rPr>
          <w:t>有针对性地选择</w:t>
        </w:r>
        <w:r w:rsidR="00C32879" w:rsidRPr="00AF1062">
          <w:rPr>
            <w:rFonts w:hint="eastAsia"/>
            <w:lang w:val="en-US"/>
          </w:rPr>
          <w:t>地形、影像、矢量线划、三维场景</w:t>
        </w:r>
        <w:r w:rsidR="00C32879" w:rsidRPr="00AF1062">
          <w:rPr>
            <w:lang w:val="en-US"/>
          </w:rPr>
          <w:t>数据进行显示。</w:t>
        </w:r>
        <w:r w:rsidR="00C32879" w:rsidRPr="00AF1062" w:rsidDel="00951489">
          <w:rPr>
            <w:lang w:val="en-US"/>
          </w:rPr>
          <w:t xml:space="preserve"> </w:t>
        </w:r>
      </w:ins>
    </w:p>
    <w:p w14:paraId="75B1B343" w14:textId="0FD97612" w:rsidR="006C740E" w:rsidRDefault="006C740E" w:rsidP="006C740E">
      <w:pPr>
        <w:pStyle w:val="Heading3"/>
        <w:rPr>
          <w:ins w:id="350" w:author="SUN Peifeng" w:date="2017-08-31T18:14:00Z"/>
        </w:rPr>
      </w:pPr>
      <w:ins w:id="351" w:author="SUN Peifeng" w:date="2017-08-31T18:14:00Z">
        <w:r>
          <w:rPr>
            <w:rFonts w:hint="eastAsia"/>
          </w:rPr>
          <w:t>产品帮助</w:t>
        </w:r>
      </w:ins>
    </w:p>
    <w:p w14:paraId="50D593C5" w14:textId="61C40BFB" w:rsidR="007B760E" w:rsidRDefault="007B760E" w:rsidP="006C740E">
      <w:pPr>
        <w:rPr>
          <w:ins w:id="352" w:author="SUN Peifeng" w:date="2017-08-31T18:15:00Z"/>
          <w:rFonts w:hint="eastAsia"/>
          <w:lang w:val="en-US"/>
        </w:rPr>
      </w:pPr>
      <w:ins w:id="353" w:author="SUN Peifeng" w:date="2017-08-31T18:15:00Z">
        <w:r w:rsidRPr="007B760E">
          <w:rPr>
            <w:lang w:val="en-US"/>
          </w:rPr>
          <w:drawing>
            <wp:anchor distT="0" distB="0" distL="114300" distR="114300" simplePos="0" relativeHeight="251673600" behindDoc="0" locked="0" layoutInCell="1" allowOverlap="1" wp14:anchorId="390C79B2" wp14:editId="2EA56F84">
              <wp:simplePos x="0" y="0"/>
              <wp:positionH relativeFrom="column">
                <wp:posOffset>0</wp:posOffset>
              </wp:positionH>
              <wp:positionV relativeFrom="paragraph">
                <wp:posOffset>272415</wp:posOffset>
              </wp:positionV>
              <wp:extent cx="5274945" cy="824865"/>
              <wp:effectExtent l="0" t="0" r="8255"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945" cy="824865"/>
                      </a:xfrm>
                      <a:prstGeom prst="rect">
                        <a:avLst/>
                      </a:prstGeom>
                    </pic:spPr>
                  </pic:pic>
                </a:graphicData>
              </a:graphic>
            </wp:anchor>
          </w:drawing>
        </w:r>
      </w:ins>
    </w:p>
    <w:p w14:paraId="3D371943" w14:textId="06063667" w:rsidR="006C740E" w:rsidRPr="00313CF6" w:rsidRDefault="007B760E" w:rsidP="006C740E">
      <w:pPr>
        <w:rPr>
          <w:ins w:id="354" w:author="SUN Peifeng" w:date="2017-08-31T18:14:00Z"/>
          <w:rFonts w:hint="eastAsia"/>
          <w:lang w:val="en-US" w:eastAsia="zh-CN"/>
        </w:rPr>
      </w:pPr>
      <w:ins w:id="355" w:author="SUN Peifeng" w:date="2017-08-31T18:15:00Z">
        <w:r>
          <w:rPr>
            <w:rFonts w:hint="eastAsia"/>
            <w:lang w:val="en-US" w:eastAsia="zh-CN"/>
          </w:rPr>
          <w:t>如图，点击图中工具栏中标记为</w:t>
        </w:r>
        <w:r>
          <w:rPr>
            <w:rFonts w:hint="eastAsia"/>
            <w:lang w:val="en-US" w:eastAsia="zh-CN"/>
          </w:rPr>
          <w:t>5</w:t>
        </w:r>
        <w:r>
          <w:rPr>
            <w:rFonts w:hint="eastAsia"/>
            <w:lang w:val="en-US" w:eastAsia="zh-CN"/>
          </w:rPr>
          <w:t>的按钮，</w:t>
        </w:r>
      </w:ins>
      <w:ins w:id="356" w:author="SUN Peifeng" w:date="2017-08-31T18:14:00Z">
        <w:r w:rsidR="006C740E" w:rsidRPr="00313CF6">
          <w:rPr>
            <w:lang w:val="en-US"/>
          </w:rPr>
          <w:t>用户可以</w:t>
        </w:r>
        <w:r w:rsidR="006C740E">
          <w:rPr>
            <w:rFonts w:hint="eastAsia"/>
            <w:lang w:val="en-US"/>
          </w:rPr>
          <w:t>点击打开本产品的帮助文档。</w:t>
        </w:r>
      </w:ins>
    </w:p>
    <w:p w14:paraId="3FEFF5D3" w14:textId="37B58874" w:rsidR="009D0830" w:rsidRDefault="009D0830" w:rsidP="009D0830">
      <w:pPr>
        <w:pStyle w:val="Heading3"/>
        <w:rPr>
          <w:ins w:id="357" w:author="SUN Peifeng" w:date="2017-08-31T18:16:00Z"/>
        </w:rPr>
      </w:pPr>
      <w:ins w:id="358" w:author="SUN Peifeng" w:date="2017-08-31T18:16:00Z">
        <w:r>
          <w:rPr>
            <w:rFonts w:hint="eastAsia"/>
          </w:rPr>
          <w:t>开启全屏</w:t>
        </w:r>
      </w:ins>
    </w:p>
    <w:p w14:paraId="73B66BB4" w14:textId="7819727E" w:rsidR="009D0830" w:rsidRDefault="002979BF" w:rsidP="009D0830">
      <w:pPr>
        <w:rPr>
          <w:ins w:id="359" w:author="SUN Peifeng" w:date="2017-08-31T18:16:00Z"/>
          <w:rFonts w:hint="eastAsia"/>
          <w:lang w:val="en-US" w:eastAsia="zh-CN"/>
        </w:rPr>
      </w:pPr>
      <w:ins w:id="360" w:author="SUN Peifeng" w:date="2017-08-31T18:17:00Z">
        <w:r w:rsidRPr="002979BF">
          <w:rPr>
            <w:lang w:val="en-US" w:eastAsia="zh-CN"/>
          </w:rPr>
          <w:drawing>
            <wp:anchor distT="0" distB="0" distL="114300" distR="114300" simplePos="0" relativeHeight="251675648" behindDoc="0" locked="0" layoutInCell="1" allowOverlap="1" wp14:anchorId="034A3547" wp14:editId="50EA8EAD">
              <wp:simplePos x="0" y="0"/>
              <wp:positionH relativeFrom="column">
                <wp:posOffset>0</wp:posOffset>
              </wp:positionH>
              <wp:positionV relativeFrom="paragraph">
                <wp:posOffset>271780</wp:posOffset>
              </wp:positionV>
              <wp:extent cx="5274945" cy="838835"/>
              <wp:effectExtent l="0" t="0" r="8255"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945" cy="838835"/>
                      </a:xfrm>
                      <a:prstGeom prst="rect">
                        <a:avLst/>
                      </a:prstGeom>
                    </pic:spPr>
                  </pic:pic>
                </a:graphicData>
              </a:graphic>
            </wp:anchor>
          </w:drawing>
        </w:r>
      </w:ins>
    </w:p>
    <w:p w14:paraId="384EC03E" w14:textId="35D2E475" w:rsidR="009D0830" w:rsidRPr="00313CF6" w:rsidRDefault="009D0830" w:rsidP="009D0830">
      <w:pPr>
        <w:rPr>
          <w:ins w:id="361" w:author="SUN Peifeng" w:date="2017-08-31T18:16:00Z"/>
          <w:rFonts w:hint="eastAsia"/>
          <w:lang w:val="en-US" w:eastAsia="zh-CN"/>
        </w:rPr>
      </w:pPr>
      <w:ins w:id="362" w:author="SUN Peifeng" w:date="2017-08-31T18:16:00Z">
        <w:r>
          <w:rPr>
            <w:rFonts w:hint="eastAsia"/>
            <w:lang w:val="en-US" w:eastAsia="zh-CN"/>
          </w:rPr>
          <w:t>如图，点击图中工具栏中标记为</w:t>
        </w:r>
        <w:r>
          <w:rPr>
            <w:rFonts w:hint="eastAsia"/>
            <w:lang w:val="en-US" w:eastAsia="zh-CN"/>
          </w:rPr>
          <w:t>6</w:t>
        </w:r>
        <w:r>
          <w:rPr>
            <w:rFonts w:hint="eastAsia"/>
            <w:lang w:val="en-US" w:eastAsia="zh-CN"/>
          </w:rPr>
          <w:t>的按钮，</w:t>
        </w:r>
        <w:r w:rsidRPr="00313CF6">
          <w:rPr>
            <w:lang w:val="en-US"/>
          </w:rPr>
          <w:t>用户可以</w:t>
        </w:r>
      </w:ins>
      <w:ins w:id="363" w:author="SUN Peifeng" w:date="2017-08-31T18:17:00Z">
        <w:r w:rsidR="002979BF">
          <w:rPr>
            <w:rFonts w:hint="eastAsia"/>
            <w:lang w:val="en-US"/>
          </w:rPr>
          <w:t>以</w:t>
        </w:r>
      </w:ins>
      <w:ins w:id="364" w:author="SUN Peifeng" w:date="2017-08-31T18:16:00Z">
        <w:r>
          <w:rPr>
            <w:rFonts w:hint="eastAsia"/>
            <w:lang w:val="en-US"/>
          </w:rPr>
          <w:t>全屏状态</w:t>
        </w:r>
      </w:ins>
      <w:ins w:id="365" w:author="SUN Peifeng" w:date="2017-08-31T18:17:00Z">
        <w:r w:rsidR="002979BF">
          <w:rPr>
            <w:rFonts w:hint="eastAsia"/>
            <w:lang w:val="en-US"/>
          </w:rPr>
          <w:t>使用本系统</w:t>
        </w:r>
      </w:ins>
      <w:ins w:id="366" w:author="SUN Peifeng" w:date="2017-08-31T18:16:00Z">
        <w:r>
          <w:rPr>
            <w:rFonts w:hint="eastAsia"/>
            <w:lang w:val="en-US"/>
          </w:rPr>
          <w:t>。</w:t>
        </w:r>
      </w:ins>
    </w:p>
    <w:p w14:paraId="501C3472" w14:textId="5A454C04" w:rsidR="00DC7199" w:rsidRPr="00DC7199" w:rsidRDefault="00DC7199" w:rsidP="00DC7199">
      <w:pPr>
        <w:pStyle w:val="Heading3"/>
        <w:rPr>
          <w:ins w:id="367" w:author="SUN Peifeng" w:date="2017-08-31T18:18:00Z"/>
          <w:rFonts w:hint="eastAsia"/>
          <w:rPrChange w:id="368" w:author="SUN Peifeng" w:date="2017-08-31T18:18:00Z">
            <w:rPr>
              <w:ins w:id="369" w:author="SUN Peifeng" w:date="2017-08-31T18:18:00Z"/>
              <w:rFonts w:hint="eastAsia"/>
            </w:rPr>
          </w:rPrChange>
        </w:rPr>
        <w:pPrChange w:id="370" w:author="SUN Peifeng" w:date="2017-08-31T18:18:00Z">
          <w:pPr/>
        </w:pPrChange>
      </w:pPr>
      <w:ins w:id="371" w:author="SUN Peifeng" w:date="2017-08-31T18:18:00Z">
        <w:r w:rsidRPr="00313CF6">
          <w:t>自定义测站路径浏览展示</w:t>
        </w:r>
      </w:ins>
    </w:p>
    <w:p w14:paraId="6514E2E9" w14:textId="77777777" w:rsidR="00DC7199" w:rsidRDefault="00DC7199" w:rsidP="00DC7199">
      <w:pPr>
        <w:rPr>
          <w:ins w:id="372" w:author="SUN Peifeng" w:date="2017-08-31T18:18:00Z"/>
          <w:rFonts w:hint="eastAsia"/>
          <w:lang w:val="en-US" w:eastAsia="zh-CN"/>
        </w:rPr>
      </w:pPr>
      <w:ins w:id="373" w:author="SUN Peifeng" w:date="2017-08-31T18:18:00Z">
        <w:r w:rsidRPr="001241CC">
          <w:rPr>
            <w:lang w:val="en-US" w:eastAsia="zh-CN"/>
          </w:rPr>
          <w:drawing>
            <wp:anchor distT="0" distB="0" distL="114300" distR="114300" simplePos="0" relativeHeight="251677696" behindDoc="0" locked="0" layoutInCell="1" allowOverlap="1" wp14:anchorId="7D20DB0E" wp14:editId="70809E65">
              <wp:simplePos x="0" y="0"/>
              <wp:positionH relativeFrom="column">
                <wp:posOffset>0</wp:posOffset>
              </wp:positionH>
              <wp:positionV relativeFrom="paragraph">
                <wp:posOffset>270510</wp:posOffset>
              </wp:positionV>
              <wp:extent cx="5274945" cy="838835"/>
              <wp:effectExtent l="0" t="0" r="8255"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945" cy="838835"/>
                      </a:xfrm>
                      <a:prstGeom prst="rect">
                        <a:avLst/>
                      </a:prstGeom>
                    </pic:spPr>
                  </pic:pic>
                </a:graphicData>
              </a:graphic>
            </wp:anchor>
          </w:drawing>
        </w:r>
      </w:ins>
    </w:p>
    <w:p w14:paraId="6B2D2DFE" w14:textId="2F820999" w:rsidR="00905D43" w:rsidRDefault="00DC7199" w:rsidP="00DC7199">
      <w:pPr>
        <w:rPr>
          <w:ins w:id="374" w:author="SUN Peifeng" w:date="2017-08-31T18:20:00Z"/>
          <w:rFonts w:hint="eastAsia"/>
          <w:lang w:val="en-US"/>
        </w:rPr>
        <w:pPrChange w:id="375" w:author="SUN Peifeng" w:date="2017-08-31T18:18:00Z">
          <w:pPr>
            <w:pStyle w:val="Heading3"/>
          </w:pPr>
        </w:pPrChange>
      </w:pPr>
      <w:ins w:id="376" w:author="SUN Peifeng" w:date="2017-08-31T18:18:00Z">
        <w:r>
          <w:rPr>
            <w:rFonts w:hint="eastAsia"/>
            <w:lang w:val="en-US" w:eastAsia="zh-CN"/>
          </w:rPr>
          <w:t>如图，点击图中工具栏中标记为</w:t>
        </w:r>
        <w:r>
          <w:rPr>
            <w:rFonts w:hint="eastAsia"/>
            <w:lang w:val="en-US" w:eastAsia="zh-CN"/>
          </w:rPr>
          <w:t>7</w:t>
        </w:r>
        <w:r>
          <w:rPr>
            <w:rFonts w:hint="eastAsia"/>
            <w:lang w:val="en-US" w:eastAsia="zh-CN"/>
          </w:rPr>
          <w:t>的按钮，将</w:t>
        </w:r>
        <w:r>
          <w:rPr>
            <w:rFonts w:hint="eastAsia"/>
            <w:lang w:val="en-US"/>
          </w:rPr>
          <w:t>打开自定义路径展示工具。</w:t>
        </w:r>
      </w:ins>
    </w:p>
    <w:p w14:paraId="590D1B99" w14:textId="77777777" w:rsidR="00413CD7" w:rsidRDefault="00413CD7" w:rsidP="00413CD7">
      <w:pPr>
        <w:rPr>
          <w:ins w:id="377" w:author="SUN Peifeng" w:date="2017-08-31T18:20:00Z"/>
          <w:rFonts w:hint="eastAsia"/>
          <w:lang w:val="en-US"/>
        </w:rPr>
      </w:pPr>
      <w:ins w:id="378" w:author="SUN Peifeng" w:date="2017-08-31T18:20:00Z">
        <w:r>
          <w:rPr>
            <w:rFonts w:hint="eastAsia"/>
            <w:lang w:val="en-US"/>
          </w:rPr>
          <w:t>自定义路径展示工具将依次记录用户在可视化界面上的点击点位，从而建立了一个用户自定义的展示路径，系统可以利用此自定义，使用户依次浏览之前设置的一系列点位，从而达到使用户可以自主定义浏览路径的目的</w:t>
        </w:r>
      </w:ins>
    </w:p>
    <w:p w14:paraId="10A2A1C5" w14:textId="0788A037" w:rsidR="00413CD7" w:rsidRDefault="00413CD7" w:rsidP="00413CD7">
      <w:pPr>
        <w:rPr>
          <w:ins w:id="379" w:author="SUN Peifeng" w:date="2017-08-31T18:19:00Z"/>
          <w:rFonts w:hint="eastAsia"/>
          <w:lang w:val="en-US" w:eastAsia="zh-CN"/>
        </w:rPr>
        <w:pPrChange w:id="380" w:author="SUN Peifeng" w:date="2017-08-31T18:20:00Z">
          <w:pPr>
            <w:pStyle w:val="Heading3"/>
          </w:pPr>
        </w:pPrChange>
      </w:pPr>
      <w:ins w:id="381" w:author="SUN Peifeng" w:date="2017-08-31T18:20:00Z">
        <w:r w:rsidRPr="00313CF6">
          <w:rPr>
            <w:lang w:val="en-US"/>
          </w:rPr>
          <w:t>用户</w:t>
        </w:r>
        <w:r>
          <w:rPr>
            <w:rFonts w:hint="eastAsia"/>
            <w:lang w:val="en-US"/>
          </w:rPr>
          <w:t>将使用鼠标点击的方式</w:t>
        </w:r>
        <w:r w:rsidRPr="00313CF6">
          <w:rPr>
            <w:lang w:val="en-US"/>
          </w:rPr>
          <w:t>自定义多个测站点，建立浏览先后顺序路径，以实现从不同的角度和路径观察所需场景或特定目标。</w:t>
        </w:r>
      </w:ins>
      <w:bookmarkStart w:id="382" w:name="_GoBack"/>
      <w:bookmarkEnd w:id="382"/>
    </w:p>
    <w:p w14:paraId="0396197B" w14:textId="77777777" w:rsidR="00413CD7" w:rsidRPr="00AF1062" w:rsidRDefault="00413CD7" w:rsidP="00413CD7">
      <w:pPr>
        <w:pStyle w:val="Heading3"/>
        <w:rPr>
          <w:ins w:id="383" w:author="SUN Peifeng" w:date="2017-08-31T18:19:00Z"/>
          <w:rFonts w:hint="eastAsia"/>
        </w:rPr>
      </w:pPr>
      <w:ins w:id="384" w:author="SUN Peifeng" w:date="2017-08-31T18:19:00Z">
        <w:r>
          <w:t>场景自由展示</w:t>
        </w:r>
      </w:ins>
    </w:p>
    <w:p w14:paraId="305C45EC" w14:textId="77777777" w:rsidR="00413CD7" w:rsidRDefault="00413CD7" w:rsidP="00413CD7">
      <w:pPr>
        <w:rPr>
          <w:ins w:id="385" w:author="SUN Peifeng" w:date="2017-08-31T18:20:00Z"/>
          <w:rFonts w:hint="eastAsia"/>
          <w:lang w:val="en-US"/>
        </w:rPr>
      </w:pPr>
      <w:ins w:id="386" w:author="SUN Peifeng" w:date="2017-08-31T18:19:00Z">
        <w:r>
          <w:rPr>
            <w:rFonts w:hint="eastAsia"/>
            <w:lang w:val="en-US" w:eastAsia="zh-CN"/>
          </w:rPr>
          <w:t>如图，点击图中工具栏中标记为</w:t>
        </w:r>
        <w:r>
          <w:rPr>
            <w:rFonts w:hint="eastAsia"/>
            <w:lang w:val="en-US" w:eastAsia="zh-CN"/>
          </w:rPr>
          <w:t>8</w:t>
        </w:r>
        <w:r>
          <w:rPr>
            <w:rFonts w:hint="eastAsia"/>
            <w:lang w:val="en-US" w:eastAsia="zh-CN"/>
          </w:rPr>
          <w:t>的按钮，</w:t>
        </w:r>
        <w:r w:rsidRPr="00313CF6">
          <w:rPr>
            <w:lang w:val="en-US"/>
          </w:rPr>
          <w:t>用户可以通过鼠标拖拽、滚动等操作，以从场景平移、旋转、缩放或不同的角度观察所需场景。</w:t>
        </w:r>
      </w:ins>
    </w:p>
    <w:p w14:paraId="3568CD8E" w14:textId="77777777" w:rsidR="00413CD7" w:rsidRPr="00313CF6" w:rsidRDefault="00413CD7" w:rsidP="00413CD7">
      <w:pPr>
        <w:rPr>
          <w:ins w:id="387" w:author="SUN Peifeng" w:date="2017-08-31T18:19:00Z"/>
          <w:rFonts w:hint="eastAsia"/>
          <w:lang w:val="en-US" w:eastAsia="zh-CN"/>
        </w:rPr>
      </w:pPr>
    </w:p>
    <w:p w14:paraId="13541B29" w14:textId="77777777" w:rsidR="00413CD7" w:rsidRDefault="00413CD7" w:rsidP="00DC7199">
      <w:pPr>
        <w:rPr>
          <w:ins w:id="388" w:author="SUN Peifeng" w:date="2017-08-31T18:19:00Z"/>
          <w:rFonts w:hint="eastAsia"/>
          <w:lang w:val="en-US"/>
        </w:rPr>
        <w:pPrChange w:id="389" w:author="SUN Peifeng" w:date="2017-08-31T18:18:00Z">
          <w:pPr>
            <w:pStyle w:val="Heading3"/>
          </w:pPr>
        </w:pPrChange>
      </w:pPr>
    </w:p>
    <w:p w14:paraId="13B2F42A" w14:textId="534DAECC" w:rsidR="00413CD7" w:rsidRPr="00DC7199" w:rsidRDefault="00413CD7" w:rsidP="00DC7199">
      <w:pPr>
        <w:rPr>
          <w:ins w:id="390" w:author="SUN Peifeng" w:date="2017-08-31T18:10:00Z"/>
          <w:rFonts w:hint="eastAsia"/>
          <w:lang w:val="en-US"/>
          <w:rPrChange w:id="391" w:author="SUN Peifeng" w:date="2017-08-31T18:18:00Z">
            <w:rPr>
              <w:ins w:id="392" w:author="SUN Peifeng" w:date="2017-08-31T18:10:00Z"/>
              <w:rFonts w:hint="eastAsia"/>
            </w:rPr>
          </w:rPrChange>
        </w:rPr>
        <w:pPrChange w:id="393" w:author="SUN Peifeng" w:date="2017-08-31T18:18:00Z">
          <w:pPr>
            <w:pStyle w:val="Heading3"/>
          </w:pPr>
        </w:pPrChange>
      </w:pPr>
      <w:ins w:id="394" w:author="SUN Peifeng" w:date="2017-08-31T18:19:00Z">
        <w:r w:rsidRPr="00413CD7">
          <w:rPr>
            <w:lang w:val="en-US" w:eastAsia="zh-CN"/>
          </w:rPr>
          <w:drawing>
            <wp:anchor distT="0" distB="0" distL="114300" distR="114300" simplePos="0" relativeHeight="251679744" behindDoc="0" locked="0" layoutInCell="1" allowOverlap="1" wp14:anchorId="6637A325" wp14:editId="7F7AB6E0">
              <wp:simplePos x="0" y="0"/>
              <wp:positionH relativeFrom="column">
                <wp:posOffset>0</wp:posOffset>
              </wp:positionH>
              <wp:positionV relativeFrom="paragraph">
                <wp:posOffset>272415</wp:posOffset>
              </wp:positionV>
              <wp:extent cx="5274945" cy="841375"/>
              <wp:effectExtent l="0" t="0" r="8255"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945" cy="841375"/>
                      </a:xfrm>
                      <a:prstGeom prst="rect">
                        <a:avLst/>
                      </a:prstGeom>
                    </pic:spPr>
                  </pic:pic>
                </a:graphicData>
              </a:graphic>
            </wp:anchor>
          </w:drawing>
        </w:r>
      </w:ins>
    </w:p>
    <w:p w14:paraId="10962796" w14:textId="77777777" w:rsidR="00975C26" w:rsidDel="00413CD7" w:rsidRDefault="00975C26" w:rsidP="00B86D22">
      <w:pPr>
        <w:pStyle w:val="Heading3"/>
        <w:rPr>
          <w:del w:id="395" w:author="SUN Peifeng" w:date="2017-08-31T18:19:00Z"/>
        </w:rPr>
      </w:pPr>
      <w:r>
        <w:t>场景自由展示</w:t>
      </w:r>
    </w:p>
    <w:p w14:paraId="489B6C3A" w14:textId="6DB383E5" w:rsidR="00413CD7" w:rsidRPr="00413CD7" w:rsidRDefault="00413CD7" w:rsidP="00413CD7">
      <w:pPr>
        <w:pStyle w:val="Heading3"/>
        <w:rPr>
          <w:ins w:id="396" w:author="SUN Peifeng" w:date="2017-08-31T18:19:00Z"/>
          <w:rFonts w:hint="eastAsia"/>
          <w:rPrChange w:id="397" w:author="SUN Peifeng" w:date="2017-08-31T18:19:00Z">
            <w:rPr>
              <w:ins w:id="398" w:author="SUN Peifeng" w:date="2017-08-31T18:19:00Z"/>
              <w:rFonts w:hint="eastAsia"/>
            </w:rPr>
          </w:rPrChange>
        </w:rPr>
        <w:pPrChange w:id="399" w:author="SUN Peifeng" w:date="2017-08-31T18:19:00Z">
          <w:pPr/>
        </w:pPrChange>
      </w:pPr>
    </w:p>
    <w:p w14:paraId="7B08DE56" w14:textId="4748D365" w:rsidR="00460DB5" w:rsidRPr="00313CF6" w:rsidRDefault="002979BF" w:rsidP="00B91B9B">
      <w:pPr>
        <w:rPr>
          <w:rFonts w:hint="eastAsia"/>
          <w:lang w:val="en-US" w:eastAsia="zh-CN"/>
        </w:rPr>
      </w:pPr>
      <w:ins w:id="400" w:author="SUN Peifeng" w:date="2017-08-31T18:17:00Z">
        <w:r>
          <w:rPr>
            <w:rFonts w:hint="eastAsia"/>
            <w:lang w:val="en-US" w:eastAsia="zh-CN"/>
          </w:rPr>
          <w:t>如图，点击图中工具栏中标记为</w:t>
        </w:r>
      </w:ins>
      <w:ins w:id="401" w:author="SUN Peifeng" w:date="2017-08-31T18:18:00Z">
        <w:r w:rsidR="00DC7199">
          <w:rPr>
            <w:rFonts w:hint="eastAsia"/>
            <w:lang w:val="en-US" w:eastAsia="zh-CN"/>
          </w:rPr>
          <w:t>8</w:t>
        </w:r>
      </w:ins>
      <w:ins w:id="402" w:author="SUN Peifeng" w:date="2017-08-31T18:17:00Z">
        <w:r>
          <w:rPr>
            <w:rFonts w:hint="eastAsia"/>
            <w:lang w:val="en-US" w:eastAsia="zh-CN"/>
          </w:rPr>
          <w:t>的按钮，</w:t>
        </w:r>
      </w:ins>
      <w:r w:rsidR="001C6A73" w:rsidRPr="00313CF6">
        <w:rPr>
          <w:lang w:val="en-US"/>
        </w:rPr>
        <w:t>用户可以通过鼠标拖拽、滚动等操作，以从场景平移、旋转、缩放或不同的角度观察所需场景。</w:t>
      </w:r>
    </w:p>
    <w:p w14:paraId="35263B76" w14:textId="77777777" w:rsidR="00975C26" w:rsidRDefault="001C6A73" w:rsidP="00B86D22">
      <w:pPr>
        <w:pStyle w:val="Heading3"/>
      </w:pPr>
      <w:r w:rsidRPr="00313CF6">
        <w:t>场景绕点展示</w:t>
      </w:r>
    </w:p>
    <w:p w14:paraId="1E468314" w14:textId="16C3DD8F" w:rsidR="00460DB5" w:rsidRPr="00313CF6" w:rsidRDefault="001C6A73" w:rsidP="00B91B9B">
      <w:pPr>
        <w:rPr>
          <w:lang w:val="en-US"/>
        </w:rPr>
      </w:pPr>
      <w:r w:rsidRPr="00313CF6">
        <w:rPr>
          <w:lang w:val="en-US"/>
        </w:rPr>
        <w:t>用户可围绕特定场景的中心点，通过鼠标拖拽、滚动等方式，从不同角度观察选中的场景。</w:t>
      </w:r>
    </w:p>
    <w:p w14:paraId="29B548DC" w14:textId="5D4DFA44" w:rsidR="00C42BBF" w:rsidDel="00DC7199" w:rsidRDefault="001C6A73" w:rsidP="00B86D22">
      <w:pPr>
        <w:pStyle w:val="Heading3"/>
        <w:rPr>
          <w:del w:id="403" w:author="SUN Peifeng" w:date="2017-08-31T18:18:00Z"/>
        </w:rPr>
      </w:pPr>
      <w:del w:id="404" w:author="SUN Peifeng" w:date="2017-08-31T18:18:00Z">
        <w:r w:rsidRPr="00313CF6" w:rsidDel="00DC7199">
          <w:delText>自定义测站路径浏览展示</w:delText>
        </w:r>
      </w:del>
    </w:p>
    <w:p w14:paraId="121F573B" w14:textId="13260A60" w:rsidR="00460DB5" w:rsidRPr="00313CF6" w:rsidDel="00413CD7" w:rsidRDefault="001C6A73" w:rsidP="00B91B9B">
      <w:pPr>
        <w:rPr>
          <w:del w:id="405" w:author="SUN Peifeng" w:date="2017-08-31T18:19:00Z"/>
          <w:rFonts w:hint="eastAsia"/>
          <w:lang w:val="en-US" w:eastAsia="zh-CN"/>
        </w:rPr>
      </w:pPr>
      <w:del w:id="406" w:author="SUN Peifeng" w:date="2017-08-31T18:19:00Z">
        <w:r w:rsidRPr="00313CF6" w:rsidDel="00413CD7">
          <w:rPr>
            <w:lang w:val="en-US"/>
          </w:rPr>
          <w:delText>用户</w:delText>
        </w:r>
      </w:del>
      <w:del w:id="407" w:author="SUN Peifeng" w:date="2017-08-31T17:58:00Z">
        <w:r w:rsidRPr="00313CF6" w:rsidDel="00E0305B">
          <w:rPr>
            <w:lang w:val="en-US"/>
          </w:rPr>
          <w:delText>可</w:delText>
        </w:r>
      </w:del>
      <w:del w:id="408" w:author="SUN Peifeng" w:date="2017-08-31T18:19:00Z">
        <w:r w:rsidRPr="00313CF6" w:rsidDel="00413CD7">
          <w:rPr>
            <w:lang w:val="en-US"/>
          </w:rPr>
          <w:delText>自定义多个测站点，建立浏览先后顺序路径，以实现从不同的角度和路径观察所需场景或特定目标。</w:delText>
        </w:r>
      </w:del>
    </w:p>
    <w:p w14:paraId="1142DB5A" w14:textId="4067E363" w:rsidR="00C42BBF" w:rsidDel="00C32879" w:rsidRDefault="001C6A73" w:rsidP="00B86D22">
      <w:pPr>
        <w:pStyle w:val="Heading3"/>
        <w:rPr>
          <w:del w:id="409" w:author="SUN Peifeng" w:date="2017-08-31T18:12:00Z"/>
        </w:rPr>
      </w:pPr>
      <w:del w:id="410" w:author="SUN Peifeng" w:date="2017-08-31T12:10:00Z">
        <w:r w:rsidRPr="00313CF6" w:rsidDel="00C76413">
          <w:delText>场景图层控制</w:delText>
        </w:r>
      </w:del>
    </w:p>
    <w:p w14:paraId="6281FD9D" w14:textId="5682D13C" w:rsidR="00AB3848" w:rsidRDefault="001C6A73" w:rsidP="00B91B9B">
      <w:pPr>
        <w:rPr>
          <w:rFonts w:hint="eastAsia"/>
          <w:lang w:val="en-US"/>
        </w:rPr>
      </w:pPr>
      <w:del w:id="411" w:author="SUN Peifeng" w:date="2017-08-31T18:07:00Z">
        <w:r w:rsidRPr="008A5675" w:rsidDel="00861E20">
          <w:rPr>
            <w:lang w:val="en-US"/>
          </w:rPr>
          <w:delText>系统将根据用户需要，</w:delText>
        </w:r>
      </w:del>
      <w:del w:id="412" w:author="SUN Peifeng" w:date="2017-08-31T18:12:00Z">
        <w:r w:rsidRPr="008A5675" w:rsidDel="00C32879">
          <w:rPr>
            <w:lang w:val="en-US"/>
          </w:rPr>
          <w:delText>有针对性地选择</w:delText>
        </w:r>
      </w:del>
      <w:del w:id="413" w:author="SUN Peifeng" w:date="2017-08-31T18:06:00Z">
        <w:r w:rsidRPr="00951489" w:rsidDel="00861E20">
          <w:rPr>
            <w:lang w:val="en-US"/>
            <w:rPrChange w:id="414" w:author="SUN Peifeng" w:date="2017-08-31T18:07:00Z">
              <w:rPr>
                <w:lang w:val="en-US"/>
              </w:rPr>
            </w:rPrChange>
          </w:rPr>
          <w:delText>相关</w:delText>
        </w:r>
      </w:del>
      <w:del w:id="415" w:author="SUN Peifeng" w:date="2017-08-31T18:12:00Z">
        <w:r w:rsidRPr="00951489" w:rsidDel="00C32879">
          <w:rPr>
            <w:lang w:val="en-US"/>
            <w:rPrChange w:id="416" w:author="SUN Peifeng" w:date="2017-08-31T18:07:00Z">
              <w:rPr>
                <w:lang w:val="en-US"/>
              </w:rPr>
            </w:rPrChange>
          </w:rPr>
          <w:delText>数据进行显示。</w:delText>
        </w:r>
      </w:del>
      <w:del w:id="417" w:author="SUN Peifeng" w:date="2017-08-31T18:07:00Z">
        <w:r w:rsidRPr="00951489" w:rsidDel="00951489">
          <w:rPr>
            <w:lang w:val="en-US"/>
            <w:rPrChange w:id="418" w:author="SUN Peifeng" w:date="2017-08-31T18:07:00Z">
              <w:rPr>
                <w:lang w:val="en-US"/>
              </w:rPr>
            </w:rPrChange>
          </w:rPr>
          <w:delText>具体形式，可以通过场景树控件开关状态的形式实现可见或隐藏的状态。</w:delText>
        </w:r>
      </w:del>
      <w:ins w:id="419" w:author="SUN Peifeng" w:date="2017-08-31T12:10:00Z">
        <w:r w:rsidR="00AB3848" w:rsidRPr="00AB3848">
          <w:rPr>
            <w:rFonts w:hint="eastAsia"/>
            <w:highlight w:val="yellow"/>
            <w:lang w:val="en-US"/>
            <w:rPrChange w:id="420" w:author="SUN Peifeng" w:date="2017-08-31T12:10:00Z">
              <w:rPr>
                <w:rFonts w:hint="eastAsia"/>
                <w:lang w:val="en-US"/>
              </w:rPr>
            </w:rPrChange>
          </w:rPr>
          <w:t>接着把九个功能介绍全面</w:t>
        </w:r>
      </w:ins>
    </w:p>
    <w:p w14:paraId="7E8482D3" w14:textId="59C6056E" w:rsidR="00B35A02" w:rsidRPr="00313CF6" w:rsidDel="00094839" w:rsidRDefault="004B491F" w:rsidP="00B86D22">
      <w:pPr>
        <w:pStyle w:val="Heading2"/>
        <w:ind w:left="0"/>
        <w:rPr>
          <w:del w:id="421" w:author="SUN Peifeng" w:date="2017-08-31T12:11:00Z"/>
        </w:rPr>
      </w:pPr>
      <w:ins w:id="422" w:author="SUN Peifeng" w:date="2017-08-31T12:13:00Z">
        <w:r>
          <w:rPr>
            <w:rFonts w:hint="eastAsia"/>
          </w:rPr>
          <w:t>基础数据可视化：</w:t>
        </w:r>
      </w:ins>
      <w:del w:id="423" w:author="SUN Peifeng" w:date="2017-08-31T12:11:00Z">
        <w:r w:rsidR="00B35A02" w:rsidDel="00094839">
          <w:rPr>
            <w:rFonts w:hint="eastAsia"/>
          </w:rPr>
          <w:delText>实现方式</w:delText>
        </w:r>
      </w:del>
    </w:p>
    <w:p w14:paraId="5B070ABE" w14:textId="1439AC31" w:rsidR="004F6814" w:rsidRPr="00313CF6" w:rsidDel="00094839" w:rsidRDefault="004F6814" w:rsidP="002D2362">
      <w:pPr>
        <w:rPr>
          <w:del w:id="424" w:author="SUN Peifeng" w:date="2017-08-31T12:11:00Z"/>
          <w:lang w:val="en-US" w:eastAsia="zh-CN"/>
        </w:rPr>
      </w:pPr>
      <w:del w:id="425" w:author="SUN Peifeng" w:date="2017-08-31T12:11:00Z">
        <w:r w:rsidDel="00094839">
          <w:rPr>
            <w:rFonts w:hint="eastAsia"/>
            <w:lang w:val="en-US"/>
          </w:rPr>
          <w:delText>场景图层控制</w:delText>
        </w:r>
        <w:r w:rsidR="00B35A02" w:rsidDel="00094839">
          <w:rPr>
            <w:rFonts w:hint="eastAsia"/>
            <w:lang w:val="en-US"/>
          </w:rPr>
          <w:delText>部分</w:delText>
        </w:r>
        <w:r w:rsidDel="00094839">
          <w:rPr>
            <w:rFonts w:hint="eastAsia"/>
            <w:lang w:val="en-US"/>
          </w:rPr>
          <w:delText>将</w:delText>
        </w:r>
        <w:r w:rsidR="00B35A02" w:rsidDel="00094839">
          <w:rPr>
            <w:rFonts w:hint="eastAsia"/>
            <w:lang w:val="en-US"/>
          </w:rPr>
          <w:delText>使用</w:delText>
        </w:r>
        <w:r w:rsidR="005762C2" w:rsidDel="00094839">
          <w:rPr>
            <w:rFonts w:hint="eastAsia"/>
            <w:lang w:val="en-US" w:eastAsia="zh-CN"/>
          </w:rPr>
          <w:delText>Cesium</w:delText>
        </w:r>
        <w:r w:rsidR="007C2AA5" w:rsidDel="00094839">
          <w:rPr>
            <w:rFonts w:hint="eastAsia"/>
            <w:lang w:val="en-US" w:eastAsia="zh-CN"/>
          </w:rPr>
          <w:delText xml:space="preserve"> </w:delText>
        </w:r>
        <w:r w:rsidR="007C2AA5" w:rsidDel="00094839">
          <w:rPr>
            <w:lang w:val="en-US" w:eastAsia="zh-CN"/>
          </w:rPr>
          <w:delText xml:space="preserve"> Code Example</w:delText>
        </w:r>
        <w:r w:rsidR="005762C2" w:rsidDel="00094839">
          <w:rPr>
            <w:rFonts w:hint="eastAsia"/>
            <w:lang w:val="en-US" w:eastAsia="zh-CN"/>
          </w:rPr>
          <w:delText>的</w:delText>
        </w:r>
        <w:r w:rsidR="007C2AA5" w:rsidRPr="007C2AA5" w:rsidDel="00094839">
          <w:rPr>
            <w:lang w:val="en-US" w:eastAsia="zh-CN"/>
          </w:rPr>
          <w:delText>Imagery Layers Manipulation</w:delText>
        </w:r>
        <w:r w:rsidR="007C2AA5" w:rsidDel="00094839">
          <w:rPr>
            <w:rFonts w:hint="eastAsia"/>
            <w:lang w:val="en-US" w:eastAsia="zh-CN"/>
          </w:rPr>
          <w:delText>内容作为支持和参考</w:delText>
        </w:r>
      </w:del>
      <w:ins w:id="426" w:author="Michael HU" w:date="2017-07-14T15:36:00Z">
        <w:del w:id="427" w:author="SUN Peifeng" w:date="2017-08-31T12:11:00Z">
          <w:r w:rsidR="008C55F4" w:rsidDel="00094839">
            <w:rPr>
              <w:lang w:val="en-US" w:eastAsia="zh-CN"/>
            </w:rPr>
            <w:delText>并进行扩展</w:delText>
          </w:r>
        </w:del>
      </w:ins>
      <w:del w:id="428" w:author="SUN Peifeng" w:date="2017-08-31T12:11:00Z">
        <w:r w:rsidDel="00094839">
          <w:rPr>
            <w:rFonts w:hint="eastAsia"/>
            <w:lang w:val="en-US" w:eastAsia="zh-CN"/>
          </w:rPr>
          <w:delText>。其余功能应可通过利用</w:delText>
        </w:r>
      </w:del>
      <w:ins w:id="429" w:author="Michael HU" w:date="2017-07-14T15:37:00Z">
        <w:del w:id="430" w:author="SUN Peifeng" w:date="2017-08-31T12:11:00Z">
          <w:r w:rsidR="008C55F4" w:rsidDel="00094839">
            <w:rPr>
              <w:lang w:val="en-US" w:eastAsia="zh-CN"/>
            </w:rPr>
            <w:delText>计划基于</w:delText>
          </w:r>
        </w:del>
      </w:ins>
      <w:del w:id="431" w:author="SUN Peifeng" w:date="2017-08-31T12:11:00Z">
        <w:r w:rsidDel="00094839">
          <w:rPr>
            <w:rFonts w:hint="eastAsia"/>
            <w:lang w:val="en-US" w:eastAsia="zh-CN"/>
          </w:rPr>
          <w:delText>Cesium</w:delText>
        </w:r>
        <w:r w:rsidDel="00094839">
          <w:rPr>
            <w:rFonts w:hint="eastAsia"/>
            <w:lang w:val="en-US" w:eastAsia="zh-CN"/>
          </w:rPr>
          <w:delText>的基础功能库得以实现</w:delText>
        </w:r>
        <w:r w:rsidR="00B24980" w:rsidDel="00094839">
          <w:rPr>
            <w:rFonts w:hint="eastAsia"/>
            <w:lang w:val="en-US" w:eastAsia="zh-CN"/>
          </w:rPr>
          <w:delText>，如在编码过程中某功能产生问题，则考虑自己手动实现该功能</w:delText>
        </w:r>
      </w:del>
      <w:ins w:id="432" w:author="Michael HU" w:date="2017-07-14T15:37:00Z">
        <w:del w:id="433" w:author="SUN Peifeng" w:date="2017-08-31T12:11:00Z">
          <w:r w:rsidR="008C55F4" w:rsidDel="00094839">
            <w:rPr>
              <w:lang w:val="en-US" w:eastAsia="zh-CN"/>
            </w:rPr>
            <w:delText>扩展实现</w:delText>
          </w:r>
        </w:del>
      </w:ins>
      <w:del w:id="434" w:author="SUN Peifeng" w:date="2017-08-31T12:11:00Z">
        <w:r w:rsidDel="00094839">
          <w:rPr>
            <w:rFonts w:hint="eastAsia"/>
            <w:lang w:val="en-US" w:eastAsia="zh-CN"/>
          </w:rPr>
          <w:delText>。</w:delText>
        </w:r>
      </w:del>
    </w:p>
    <w:p w14:paraId="371EE417" w14:textId="0E522590" w:rsidR="00460DB5" w:rsidRPr="00AE0676" w:rsidRDefault="001C6A73" w:rsidP="00AE0676">
      <w:pPr>
        <w:pStyle w:val="Heading1"/>
        <w:numPr>
          <w:ilvl w:val="0"/>
          <w:numId w:val="1"/>
        </w:numPr>
        <w:rPr>
          <w:lang w:val="en-US"/>
        </w:rPr>
      </w:pPr>
      <w:r w:rsidRPr="00AE0676">
        <w:rPr>
          <w:lang w:val="en-US"/>
        </w:rPr>
        <w:t>地形数据</w:t>
      </w:r>
      <w:del w:id="435" w:author="SUN Peifeng" w:date="2017-08-31T12:14:00Z">
        <w:r w:rsidRPr="00AE0676" w:rsidDel="004B491F">
          <w:rPr>
            <w:lang w:val="en-US"/>
          </w:rPr>
          <w:delText>可视化</w:delText>
        </w:r>
      </w:del>
      <w:ins w:id="436" w:author="SUN Peifeng" w:date="2017-08-31T12:13:00Z">
        <w:r w:rsidR="004B491F">
          <w:rPr>
            <w:rFonts w:hint="eastAsia"/>
            <w:lang w:val="en-US"/>
          </w:rPr>
          <w:t>、影像</w:t>
        </w:r>
      </w:ins>
      <w:ins w:id="437" w:author="SUN Peifeng" w:date="2017-08-31T12:14:00Z">
        <w:r w:rsidR="004B491F">
          <w:rPr>
            <w:rFonts w:hint="eastAsia"/>
            <w:lang w:val="en-US"/>
          </w:rPr>
          <w:t>数据、</w:t>
        </w:r>
      </w:ins>
      <w:ins w:id="438" w:author="SUN Peifeng" w:date="2017-08-31T12:13:00Z">
        <w:r w:rsidR="004B491F">
          <w:rPr>
            <w:lang w:val="en-US"/>
          </w:rPr>
          <w:t>矢量线划数据</w:t>
        </w:r>
        <w:r w:rsidR="004B491F">
          <w:rPr>
            <w:rFonts w:hint="eastAsia"/>
            <w:lang w:val="en-US"/>
          </w:rPr>
          <w:t>、</w:t>
        </w:r>
      </w:ins>
      <w:ins w:id="439" w:author="SUN Peifeng" w:date="2017-08-31T12:14:00Z">
        <w:r w:rsidR="009D235D">
          <w:rPr>
            <w:rFonts w:hint="eastAsia"/>
            <w:lang w:val="en-US"/>
          </w:rPr>
          <w:t>三维场景数据</w:t>
        </w:r>
      </w:ins>
    </w:p>
    <w:p w14:paraId="05780B4B" w14:textId="1891E1E5" w:rsidR="009D235D" w:rsidRPr="009F3468" w:rsidRDefault="009D235D" w:rsidP="009F3468">
      <w:pPr>
        <w:pStyle w:val="ListParagraph"/>
        <w:numPr>
          <w:ilvl w:val="0"/>
          <w:numId w:val="23"/>
        </w:numPr>
        <w:ind w:firstLineChars="0"/>
        <w:rPr>
          <w:ins w:id="440" w:author="SUN Peifeng" w:date="2017-08-31T12:16:00Z"/>
          <w:rFonts w:hint="eastAsia"/>
          <w:lang w:val="en-US" w:eastAsia="zh-CN"/>
          <w:rPrChange w:id="441" w:author="SUN Peifeng" w:date="2017-08-31T12:16:00Z">
            <w:rPr>
              <w:ins w:id="442" w:author="SUN Peifeng" w:date="2017-08-31T12:16:00Z"/>
              <w:rFonts w:hint="eastAsia"/>
              <w:lang w:val="en-US" w:eastAsia="zh-CN"/>
            </w:rPr>
          </w:rPrChange>
        </w:rPr>
        <w:pPrChange w:id="443" w:author="SUN Peifeng" w:date="2017-08-31T12:16:00Z">
          <w:pPr/>
        </w:pPrChange>
      </w:pPr>
      <w:ins w:id="444" w:author="SUN Peifeng" w:date="2017-08-31T12:14:00Z">
        <w:r w:rsidRPr="008A5675">
          <w:rPr>
            <w:rFonts w:hint="eastAsia"/>
            <w:lang w:val="en-US" w:eastAsia="zh-CN"/>
          </w:rPr>
          <w:t>基础</w:t>
        </w:r>
      </w:ins>
      <w:ins w:id="445" w:author="SUN Peifeng" w:date="2017-08-31T12:15:00Z">
        <w:r w:rsidRPr="008A5675">
          <w:rPr>
            <w:rFonts w:hint="eastAsia"/>
            <w:lang w:val="en-US" w:eastAsia="zh-CN"/>
          </w:rPr>
          <w:t>数据</w:t>
        </w:r>
        <w:r w:rsidRPr="009F3468">
          <w:rPr>
            <w:rFonts w:hint="eastAsia"/>
            <w:lang w:val="en-US" w:eastAsia="zh-CN"/>
            <w:rPrChange w:id="446" w:author="SUN Peifeng" w:date="2017-08-31T12:16:00Z">
              <w:rPr>
                <w:rFonts w:hint="eastAsia"/>
                <w:lang w:val="en-US" w:eastAsia="zh-CN"/>
              </w:rPr>
            </w:rPrChange>
          </w:rPr>
          <w:t>可视化通过结合工具栏中“数据加载”按钮可实现</w:t>
        </w:r>
        <w:r w:rsidR="009F3468" w:rsidRPr="009F3468">
          <w:rPr>
            <w:rFonts w:hint="eastAsia"/>
            <w:lang w:val="en-US" w:eastAsia="zh-CN"/>
            <w:rPrChange w:id="447" w:author="SUN Peifeng" w:date="2017-08-31T12:16:00Z">
              <w:rPr>
                <w:rFonts w:hint="eastAsia"/>
                <w:lang w:val="en-US" w:eastAsia="zh-CN"/>
              </w:rPr>
            </w:rPrChange>
          </w:rPr>
          <w:t>地形数据、影像数据、矢量线划数据、三维场景数据的</w:t>
        </w:r>
      </w:ins>
      <w:ins w:id="448" w:author="SUN Peifeng" w:date="2017-08-31T12:16:00Z">
        <w:r w:rsidR="009F3468" w:rsidRPr="009F3468">
          <w:rPr>
            <w:rFonts w:hint="eastAsia"/>
            <w:lang w:val="en-US" w:eastAsia="zh-CN"/>
            <w:rPrChange w:id="449" w:author="SUN Peifeng" w:date="2017-08-31T12:16:00Z">
              <w:rPr>
                <w:rFonts w:hint="eastAsia"/>
                <w:lang w:val="en-US" w:eastAsia="zh-CN"/>
              </w:rPr>
            </w:rPrChange>
          </w:rPr>
          <w:t>动态加载。</w:t>
        </w:r>
      </w:ins>
    </w:p>
    <w:p w14:paraId="1F2C77BA" w14:textId="02745B0D" w:rsidR="009F3468" w:rsidRDefault="009F3468" w:rsidP="009F3468">
      <w:pPr>
        <w:pStyle w:val="ListParagraph"/>
        <w:numPr>
          <w:ilvl w:val="0"/>
          <w:numId w:val="23"/>
        </w:numPr>
        <w:ind w:firstLineChars="0"/>
        <w:rPr>
          <w:ins w:id="450" w:author="SUN Peifeng" w:date="2017-08-31T12:17:00Z"/>
          <w:rFonts w:hint="eastAsia"/>
          <w:lang w:val="en-US" w:eastAsia="zh-CN"/>
        </w:rPr>
        <w:pPrChange w:id="451" w:author="SUN Peifeng" w:date="2017-08-31T12:16:00Z">
          <w:pPr/>
        </w:pPrChange>
      </w:pPr>
      <w:ins w:id="452" w:author="SUN Peifeng" w:date="2017-08-31T12:16:00Z">
        <w:r>
          <w:rPr>
            <w:rFonts w:hint="eastAsia"/>
            <w:lang w:val="en-US" w:eastAsia="zh-CN"/>
          </w:rPr>
          <w:t>地形数据</w:t>
        </w:r>
        <w:r w:rsidR="00C2047E">
          <w:rPr>
            <w:rFonts w:hint="eastAsia"/>
            <w:lang w:val="en-US" w:eastAsia="zh-CN"/>
          </w:rPr>
          <w:t>载</w:t>
        </w:r>
      </w:ins>
      <w:ins w:id="453" w:author="SUN Peifeng" w:date="2017-08-31T12:17:00Z">
        <w:r w:rsidR="00C2047E">
          <w:rPr>
            <w:rFonts w:hint="eastAsia"/>
            <w:lang w:val="en-US" w:eastAsia="zh-CN"/>
          </w:rPr>
          <w:t>入格式：</w:t>
        </w:r>
        <w:r w:rsidR="00C2047E">
          <w:rPr>
            <w:rFonts w:hint="eastAsia"/>
            <w:lang w:val="en-US" w:eastAsia="zh-CN"/>
          </w:rPr>
          <w:t>TIFF</w:t>
        </w:r>
        <w:r w:rsidR="00C2047E">
          <w:rPr>
            <w:rFonts w:hint="eastAsia"/>
            <w:lang w:val="en-US" w:eastAsia="zh-CN"/>
          </w:rPr>
          <w:t>；影像数据；</w:t>
        </w:r>
      </w:ins>
    </w:p>
    <w:p w14:paraId="44D5C323" w14:textId="5EE4FA3E" w:rsidR="00C2047E" w:rsidRPr="008A5675" w:rsidRDefault="00192875" w:rsidP="009F3468">
      <w:pPr>
        <w:pStyle w:val="ListParagraph"/>
        <w:numPr>
          <w:ilvl w:val="0"/>
          <w:numId w:val="23"/>
        </w:numPr>
        <w:ind w:firstLineChars="0"/>
        <w:rPr>
          <w:ins w:id="454" w:author="SUN Peifeng" w:date="2017-08-31T12:14:00Z"/>
          <w:rFonts w:hint="eastAsia"/>
          <w:lang w:val="en-US" w:eastAsia="zh-CN"/>
        </w:rPr>
        <w:pPrChange w:id="455" w:author="SUN Peifeng" w:date="2017-08-31T12:16:00Z">
          <w:pPr/>
        </w:pPrChange>
      </w:pPr>
      <w:ins w:id="456" w:author="SUN Peifeng" w:date="2017-08-31T12:18:00Z">
        <w:r>
          <w:rPr>
            <w:rFonts w:hint="eastAsia"/>
            <w:lang w:val="en-US" w:eastAsia="zh-CN"/>
          </w:rPr>
          <w:t>上述数据</w:t>
        </w:r>
        <w:r w:rsidR="00E22A0F">
          <w:rPr>
            <w:rFonts w:hint="eastAsia"/>
            <w:lang w:val="en-US" w:eastAsia="zh-CN"/>
          </w:rPr>
          <w:t>加载后</w:t>
        </w:r>
      </w:ins>
      <w:ins w:id="457" w:author="SUN Peifeng" w:date="2017-08-31T12:19:00Z">
        <w:r w:rsidR="00E22A0F">
          <w:rPr>
            <w:rFonts w:hint="eastAsia"/>
            <w:lang w:val="en-US" w:eastAsia="zh-CN"/>
          </w:rPr>
          <w:t>可通过基于</w:t>
        </w:r>
        <w:r w:rsidR="00E22A0F">
          <w:rPr>
            <w:rFonts w:hint="eastAsia"/>
            <w:lang w:val="en-US" w:eastAsia="zh-CN"/>
          </w:rPr>
          <w:t>cesium</w:t>
        </w:r>
      </w:ins>
    </w:p>
    <w:p w14:paraId="372127C3" w14:textId="695E7EA2" w:rsidR="00460DB5" w:rsidDel="009D235D" w:rsidRDefault="009F2399" w:rsidP="00B91B9B">
      <w:pPr>
        <w:rPr>
          <w:del w:id="458" w:author="SUN Peifeng" w:date="2017-08-31T12:14:00Z"/>
          <w:lang w:val="en-US"/>
        </w:rPr>
      </w:pPr>
      <w:ins w:id="459" w:author="SUN Peifeng" w:date="2017-08-31T12:20:00Z">
        <w:r>
          <w:rPr>
            <w:rFonts w:hint="eastAsia"/>
            <w:lang w:val="en-US"/>
          </w:rPr>
          <w:t>分别</w:t>
        </w:r>
      </w:ins>
      <w:del w:id="460" w:author="SUN Peifeng" w:date="2017-08-31T12:14:00Z">
        <w:r w:rsidR="001C6A73" w:rsidRPr="00AE0676" w:rsidDel="009D235D">
          <w:rPr>
            <w:lang w:val="en-US"/>
          </w:rPr>
          <w:delText>根据中联兴公司提供的工业园区地形及地面影像数据，将园区地形的多细节层次展示在系统中。</w:delText>
        </w:r>
      </w:del>
    </w:p>
    <w:p w14:paraId="1F680E1D" w14:textId="340C030D" w:rsidR="00732FD3" w:rsidRPr="00313CF6" w:rsidDel="00094839" w:rsidRDefault="00732FD3" w:rsidP="00B86D22">
      <w:pPr>
        <w:pStyle w:val="Heading2"/>
        <w:ind w:left="0"/>
        <w:rPr>
          <w:del w:id="461" w:author="SUN Peifeng" w:date="2017-08-31T12:11:00Z"/>
        </w:rPr>
      </w:pPr>
      <w:del w:id="462" w:author="SUN Peifeng" w:date="2017-08-31T12:11:00Z">
        <w:r w:rsidDel="00094839">
          <w:rPr>
            <w:rFonts w:hint="eastAsia"/>
          </w:rPr>
          <w:delText>外部数据依赖</w:delText>
        </w:r>
      </w:del>
    </w:p>
    <w:p w14:paraId="1067AE46" w14:textId="1B3913EF" w:rsidR="00732FD3" w:rsidDel="00094839" w:rsidRDefault="00732FD3" w:rsidP="00732FD3">
      <w:pPr>
        <w:rPr>
          <w:del w:id="463" w:author="SUN Peifeng" w:date="2017-08-31T12:11:00Z"/>
          <w:lang w:val="en-US"/>
        </w:rPr>
      </w:pPr>
      <w:del w:id="464" w:author="SUN Peifeng" w:date="2017-08-31T12:11:00Z">
        <w:r w:rsidDel="00094839">
          <w:rPr>
            <w:rFonts w:hint="eastAsia"/>
            <w:lang w:val="en-US"/>
          </w:rPr>
          <w:delText>需要厂区地形数据。</w:delText>
        </w:r>
      </w:del>
    </w:p>
    <w:p w14:paraId="0DFF42C7" w14:textId="6104EB3D" w:rsidR="00460DB5" w:rsidDel="00094839" w:rsidRDefault="00732FD3" w:rsidP="00B91B9B">
      <w:pPr>
        <w:rPr>
          <w:del w:id="465" w:author="SUN Peifeng" w:date="2017-08-31T12:11:00Z"/>
          <w:lang w:val="en-US" w:eastAsia="zh-CN"/>
        </w:rPr>
      </w:pPr>
      <w:del w:id="466" w:author="SUN Peifeng" w:date="2017-08-31T12:11:00Z">
        <w:r w:rsidDel="00094839">
          <w:rPr>
            <w:rFonts w:hint="eastAsia"/>
            <w:lang w:val="en-US"/>
          </w:rPr>
          <w:delText>数据格式：</w:delText>
        </w:r>
        <w:r w:rsidR="001C6A73" w:rsidRPr="00AE0676" w:rsidDel="00094839">
          <w:rPr>
            <w:lang w:val="en-US"/>
          </w:rPr>
          <w:delText xml:space="preserve"> TIFF</w:delText>
        </w:r>
      </w:del>
    </w:p>
    <w:p w14:paraId="5262DBF3" w14:textId="736CF211" w:rsidR="00732FD3" w:rsidRPr="00313CF6" w:rsidDel="005937F3" w:rsidRDefault="00732FD3" w:rsidP="00B86D22">
      <w:pPr>
        <w:pStyle w:val="Heading2"/>
        <w:ind w:left="0"/>
        <w:rPr>
          <w:del w:id="467" w:author="SUN Peifeng" w:date="2017-08-31T12:12:00Z"/>
        </w:rPr>
      </w:pPr>
      <w:del w:id="468" w:author="SUN Peifeng" w:date="2017-08-31T12:12:00Z">
        <w:r w:rsidDel="005937F3">
          <w:rPr>
            <w:rFonts w:hint="eastAsia"/>
          </w:rPr>
          <w:delText>实现方式</w:delText>
        </w:r>
      </w:del>
    </w:p>
    <w:p w14:paraId="7146D6FF" w14:textId="1BBDAFF2" w:rsidR="00732FD3" w:rsidRPr="00AE0676" w:rsidRDefault="00D65F62" w:rsidP="00B91B9B">
      <w:pPr>
        <w:rPr>
          <w:lang w:val="en-US" w:eastAsia="zh-CN"/>
        </w:rPr>
      </w:pPr>
      <w:ins w:id="469" w:author="Michael HU" w:date="2017-07-14T15:25:00Z">
        <w:del w:id="470" w:author="SUN Peifeng" w:date="2017-08-31T12:19:00Z">
          <w:r w:rsidDel="00E22A0F">
            <w:rPr>
              <w:lang w:val="en-US" w:eastAsia="zh-CN"/>
            </w:rPr>
            <w:delText>基于</w:delText>
          </w:r>
        </w:del>
      </w:ins>
      <w:del w:id="471" w:author="SUN Peifeng" w:date="2017-08-31T12:19:00Z">
        <w:r w:rsidR="00E46692" w:rsidDel="00E22A0F">
          <w:rPr>
            <w:rFonts w:hint="eastAsia"/>
            <w:lang w:val="en-US" w:eastAsia="zh-CN"/>
          </w:rPr>
          <w:delText>据目前了解，</w:delText>
        </w:r>
        <w:r w:rsidR="00E7101B" w:rsidDel="00E22A0F">
          <w:rPr>
            <w:rFonts w:hint="eastAsia"/>
            <w:lang w:val="en-US" w:eastAsia="zh-CN"/>
          </w:rPr>
          <w:delText>TIFF</w:delText>
        </w:r>
        <w:r w:rsidR="00E7101B" w:rsidDel="00E22A0F">
          <w:rPr>
            <w:rFonts w:hint="eastAsia"/>
            <w:lang w:val="en-US" w:eastAsia="zh-CN"/>
          </w:rPr>
          <w:delText>类型</w:delText>
        </w:r>
      </w:del>
      <w:ins w:id="472" w:author="Michael HU" w:date="2017-07-14T15:25:00Z">
        <w:del w:id="473" w:author="SUN Peifeng" w:date="2017-08-31T12:19:00Z">
          <w:r w:rsidDel="00E22A0F">
            <w:rPr>
              <w:lang w:val="en-US" w:eastAsia="zh-CN"/>
            </w:rPr>
            <w:delText>的三维地形数据</w:delText>
          </w:r>
        </w:del>
      </w:ins>
      <w:ins w:id="474" w:author="Michael HU" w:date="2017-07-14T15:26:00Z">
        <w:del w:id="475" w:author="SUN Peifeng" w:date="2017-08-31T12:19:00Z">
          <w:r w:rsidDel="00E22A0F">
            <w:rPr>
              <w:lang w:val="en-US" w:eastAsia="zh-CN"/>
            </w:rPr>
            <w:delText>，</w:delText>
          </w:r>
        </w:del>
      </w:ins>
      <w:del w:id="476" w:author="SUN Peifeng" w:date="2017-08-31T12:19:00Z">
        <w:r w:rsidR="00E7101B" w:rsidDel="00E22A0F">
          <w:rPr>
            <w:rFonts w:hint="eastAsia"/>
            <w:lang w:val="en-US" w:eastAsia="zh-CN"/>
          </w:rPr>
          <w:delText>文件可以由</w:delText>
        </w:r>
      </w:del>
      <w:ins w:id="477" w:author="Michael HU" w:date="2017-07-14T15:26:00Z">
        <w:del w:id="478" w:author="SUN Peifeng" w:date="2017-08-31T12:19:00Z">
          <w:r w:rsidDel="00E22A0F">
            <w:rPr>
              <w:lang w:val="en-US" w:eastAsia="zh-CN"/>
            </w:rPr>
            <w:delText>实现基于</w:delText>
          </w:r>
        </w:del>
      </w:ins>
      <w:del w:id="479" w:author="SUN Peifeng" w:date="2017-08-31T12:19:00Z">
        <w:r w:rsidR="00E7101B" w:rsidDel="00E22A0F">
          <w:rPr>
            <w:rFonts w:hint="eastAsia"/>
            <w:lang w:val="en-US" w:eastAsia="zh-CN"/>
          </w:rPr>
          <w:delText>Cesium</w:delText>
        </w:r>
        <w:r w:rsidR="00E7101B" w:rsidDel="00E22A0F">
          <w:rPr>
            <w:rFonts w:hint="eastAsia"/>
            <w:lang w:val="en-US" w:eastAsia="zh-CN"/>
          </w:rPr>
          <w:delText>直接加载</w:delText>
        </w:r>
      </w:del>
      <w:ins w:id="480" w:author="SUN Peifeng" w:date="2017-08-31T12:13:00Z">
        <w:r w:rsidR="004B491F" w:rsidRPr="004B491F">
          <w:rPr>
            <w:rFonts w:hint="eastAsia"/>
            <w:highlight w:val="cyan"/>
            <w:lang w:val="en-US" w:eastAsia="zh-CN"/>
            <w:rPrChange w:id="481" w:author="SUN Peifeng" w:date="2017-08-31T12:13:00Z">
              <w:rPr>
                <w:rFonts w:hint="eastAsia"/>
                <w:lang w:val="en-US" w:eastAsia="zh-CN"/>
              </w:rPr>
            </w:rPrChange>
          </w:rPr>
          <w:t>贴代码</w:t>
        </w:r>
      </w:ins>
      <w:del w:id="482" w:author="SUN Peifeng" w:date="2017-08-31T12:12:00Z">
        <w:r w:rsidR="00E46692" w:rsidDel="005937F3">
          <w:rPr>
            <w:rFonts w:hint="eastAsia"/>
            <w:lang w:val="en-US" w:eastAsia="zh-CN"/>
          </w:rPr>
          <w:delText>，</w:delText>
        </w:r>
      </w:del>
      <w:ins w:id="483" w:author="SUN Peifeng" w:date="2017-08-31T12:12:00Z">
        <w:r w:rsidR="005937F3" w:rsidRPr="008A5675" w:rsidDel="005937F3">
          <w:rPr>
            <w:rFonts w:hint="eastAsia"/>
            <w:highlight w:val="yellow"/>
            <w:lang w:val="en-US" w:eastAsia="zh-CN"/>
          </w:rPr>
          <w:t xml:space="preserve"> </w:t>
        </w:r>
      </w:ins>
      <w:del w:id="484" w:author="SUN Peifeng" w:date="2017-08-31T12:12:00Z">
        <w:r w:rsidR="00E46692" w:rsidRPr="00D65F62" w:rsidDel="005937F3">
          <w:rPr>
            <w:rFonts w:hint="eastAsia"/>
            <w:highlight w:val="yellow"/>
            <w:lang w:val="en-US" w:eastAsia="zh-CN"/>
            <w:rPrChange w:id="485" w:author="Michael HU" w:date="2017-07-14T15:27:00Z">
              <w:rPr>
                <w:rFonts w:hint="eastAsia"/>
                <w:lang w:val="en-US" w:eastAsia="zh-CN"/>
              </w:rPr>
            </w:rPrChange>
          </w:rPr>
          <w:delText>如在编码过程中</w:delText>
        </w:r>
        <w:r w:rsidR="004F57F9" w:rsidRPr="00D65F62" w:rsidDel="005937F3">
          <w:rPr>
            <w:rFonts w:hint="eastAsia"/>
            <w:highlight w:val="yellow"/>
            <w:lang w:val="en-US" w:eastAsia="zh-CN"/>
            <w:rPrChange w:id="486" w:author="Michael HU" w:date="2017-07-14T15:27:00Z">
              <w:rPr>
                <w:rFonts w:hint="eastAsia"/>
                <w:lang w:val="en-US" w:eastAsia="zh-CN"/>
              </w:rPr>
            </w:rPrChange>
          </w:rPr>
          <w:delText>产生问题</w:delText>
        </w:r>
        <w:r w:rsidR="004F57F9" w:rsidDel="005937F3">
          <w:rPr>
            <w:rFonts w:hint="eastAsia"/>
            <w:lang w:val="en-US" w:eastAsia="zh-CN"/>
          </w:rPr>
          <w:delText>，</w:delText>
        </w:r>
      </w:del>
      <w:ins w:id="487" w:author="SUN Peifeng" w:date="2017-08-31T12:12:00Z">
        <w:r w:rsidR="005937F3" w:rsidDel="005937F3">
          <w:rPr>
            <w:rFonts w:hint="eastAsia"/>
            <w:lang w:val="en-US" w:eastAsia="zh-CN"/>
          </w:rPr>
          <w:t xml:space="preserve"> </w:t>
        </w:r>
      </w:ins>
      <w:del w:id="488" w:author="SUN Peifeng" w:date="2017-08-31T12:12:00Z">
        <w:r w:rsidR="004F57F9" w:rsidDel="005937F3">
          <w:rPr>
            <w:rFonts w:hint="eastAsia"/>
            <w:lang w:val="en-US" w:eastAsia="zh-CN"/>
          </w:rPr>
          <w:delText>则考虑</w:delText>
        </w:r>
        <w:r w:rsidR="00B24980" w:rsidDel="005937F3">
          <w:rPr>
            <w:rFonts w:hint="eastAsia"/>
            <w:lang w:val="en-US" w:eastAsia="zh-CN"/>
          </w:rPr>
          <w:delText>将</w:delText>
        </w:r>
        <w:r w:rsidR="00B24980" w:rsidDel="005937F3">
          <w:rPr>
            <w:rFonts w:hint="eastAsia"/>
            <w:lang w:val="en-US" w:eastAsia="zh-CN"/>
          </w:rPr>
          <w:delText>TIFF</w:delText>
        </w:r>
      </w:del>
      <w:ins w:id="489" w:author="SUN Peifeng" w:date="2017-08-31T12:12:00Z">
        <w:r w:rsidR="005937F3" w:rsidDel="005937F3">
          <w:rPr>
            <w:rFonts w:hint="eastAsia"/>
            <w:lang w:val="en-US" w:eastAsia="zh-CN"/>
          </w:rPr>
          <w:t xml:space="preserve"> </w:t>
        </w:r>
      </w:ins>
      <w:del w:id="490" w:author="SUN Peifeng" w:date="2017-08-31T12:12:00Z">
        <w:r w:rsidR="00B24980" w:rsidDel="005937F3">
          <w:rPr>
            <w:rFonts w:hint="eastAsia"/>
            <w:lang w:val="en-US" w:eastAsia="zh-CN"/>
          </w:rPr>
          <w:delText>格式转换为其</w:delText>
        </w:r>
      </w:del>
      <w:ins w:id="491" w:author="SUN Peifeng" w:date="2017-08-31T12:12:00Z">
        <w:r w:rsidR="005937F3" w:rsidDel="005937F3">
          <w:rPr>
            <w:rFonts w:hint="eastAsia"/>
            <w:lang w:val="en-US" w:eastAsia="zh-CN"/>
          </w:rPr>
          <w:t xml:space="preserve"> </w:t>
        </w:r>
      </w:ins>
      <w:del w:id="492" w:author="SUN Peifeng" w:date="2017-08-31T12:12:00Z">
        <w:r w:rsidR="00B24980" w:rsidDel="005937F3">
          <w:rPr>
            <w:rFonts w:hint="eastAsia"/>
            <w:lang w:val="en-US" w:eastAsia="zh-CN"/>
          </w:rPr>
          <w:delText>他格式，再由</w:delText>
        </w:r>
      </w:del>
      <w:ins w:id="493" w:author="SUN Peifeng" w:date="2017-08-31T12:12:00Z">
        <w:r w:rsidR="005937F3" w:rsidDel="005937F3">
          <w:rPr>
            <w:rFonts w:hint="eastAsia"/>
            <w:lang w:val="en-US" w:eastAsia="zh-CN"/>
          </w:rPr>
          <w:t xml:space="preserve"> </w:t>
        </w:r>
      </w:ins>
      <w:del w:id="494" w:author="SUN Peifeng" w:date="2017-08-31T12:12:00Z">
        <w:r w:rsidR="00B24980" w:rsidDel="005937F3">
          <w:rPr>
            <w:rFonts w:hint="eastAsia"/>
            <w:lang w:val="en-US" w:eastAsia="zh-CN"/>
          </w:rPr>
          <w:delText>Cesium</w:delText>
        </w:r>
        <w:r w:rsidR="00B24980" w:rsidDel="005937F3">
          <w:rPr>
            <w:rFonts w:hint="eastAsia"/>
            <w:lang w:val="en-US" w:eastAsia="zh-CN"/>
          </w:rPr>
          <w:delText>加载</w:delText>
        </w:r>
        <w:r w:rsidR="00E46692" w:rsidDel="005937F3">
          <w:rPr>
            <w:rFonts w:hint="eastAsia"/>
            <w:lang w:val="en-US" w:eastAsia="zh-CN"/>
          </w:rPr>
          <w:delText>。</w:delText>
        </w:r>
      </w:del>
    </w:p>
    <w:p w14:paraId="42E34084" w14:textId="77777777" w:rsidR="00460DB5" w:rsidRPr="009F2399" w:rsidRDefault="001C6A73" w:rsidP="00AE0676">
      <w:pPr>
        <w:pStyle w:val="Heading1"/>
        <w:numPr>
          <w:ilvl w:val="0"/>
          <w:numId w:val="1"/>
        </w:numPr>
        <w:rPr>
          <w:highlight w:val="cyan"/>
          <w:lang w:val="en-US"/>
          <w:rPrChange w:id="495" w:author="SUN Peifeng" w:date="2017-08-31T12:20:00Z">
            <w:rPr>
              <w:lang w:val="en-US"/>
            </w:rPr>
          </w:rPrChange>
        </w:rPr>
      </w:pPr>
      <w:r w:rsidRPr="009F2399">
        <w:rPr>
          <w:highlight w:val="cyan"/>
          <w:lang w:val="en-US"/>
          <w:rPrChange w:id="496" w:author="SUN Peifeng" w:date="2017-08-31T12:20:00Z">
            <w:rPr>
              <w:lang w:val="en-US"/>
            </w:rPr>
          </w:rPrChange>
        </w:rPr>
        <w:t>化工园区矢量线划数据可视化</w:t>
      </w:r>
    </w:p>
    <w:p w14:paraId="232ED342" w14:textId="05EA2943" w:rsidR="00460DB5" w:rsidRPr="009F2399" w:rsidRDefault="001C6A73" w:rsidP="00B91B9B">
      <w:pPr>
        <w:rPr>
          <w:highlight w:val="cyan"/>
          <w:lang w:val="en-US"/>
          <w:rPrChange w:id="497" w:author="SUN Peifeng" w:date="2017-08-31T12:20:00Z">
            <w:rPr>
              <w:lang w:val="en-US"/>
            </w:rPr>
          </w:rPrChange>
        </w:rPr>
      </w:pPr>
      <w:r w:rsidRPr="009F2399">
        <w:rPr>
          <w:highlight w:val="cyan"/>
          <w:lang w:val="en-US"/>
          <w:rPrChange w:id="498" w:author="SUN Peifeng" w:date="2017-08-31T12:20:00Z">
            <w:rPr>
              <w:lang w:val="en-US"/>
            </w:rPr>
          </w:rPrChange>
        </w:rPr>
        <w:t>实现特定二维线划数据在三维场景中的融合可视化表达</w:t>
      </w:r>
      <w:r w:rsidR="0065141A" w:rsidRPr="009F2399">
        <w:rPr>
          <w:rFonts w:hint="eastAsia"/>
          <w:highlight w:val="cyan"/>
          <w:lang w:val="en-US"/>
          <w:rPrChange w:id="499" w:author="SUN Peifeng" w:date="2017-08-31T12:20:00Z">
            <w:rPr>
              <w:rFonts w:hint="eastAsia"/>
              <w:lang w:val="en-US"/>
            </w:rPr>
          </w:rPrChange>
        </w:rPr>
        <w:t>，</w:t>
      </w:r>
      <w:r w:rsidR="0065141A" w:rsidRPr="009F2399">
        <w:rPr>
          <w:highlight w:val="cyan"/>
          <w:lang w:val="en-US"/>
          <w:rPrChange w:id="500" w:author="SUN Peifeng" w:date="2017-08-31T12:20:00Z">
            <w:rPr>
              <w:lang w:val="en-US"/>
            </w:rPr>
          </w:rPrChange>
        </w:rPr>
        <w:t>如</w:t>
      </w:r>
      <w:r w:rsidR="0065141A" w:rsidRPr="009F2399">
        <w:rPr>
          <w:rFonts w:hint="eastAsia"/>
          <w:highlight w:val="cyan"/>
          <w:lang w:val="en-US"/>
          <w:rPrChange w:id="501" w:author="SUN Peifeng" w:date="2017-08-31T12:20:00Z">
            <w:rPr>
              <w:rFonts w:hint="eastAsia"/>
              <w:lang w:val="en-US"/>
            </w:rPr>
          </w:rPrChange>
        </w:rPr>
        <w:t>表现</w:t>
      </w:r>
      <w:r w:rsidR="0065141A" w:rsidRPr="009F2399">
        <w:rPr>
          <w:highlight w:val="cyan"/>
          <w:lang w:val="en-US"/>
          <w:rPrChange w:id="502" w:author="SUN Peifeng" w:date="2017-08-31T12:20:00Z">
            <w:rPr>
              <w:lang w:val="en-US"/>
            </w:rPr>
          </w:rPrChange>
        </w:rPr>
        <w:t>工业园区道路</w:t>
      </w:r>
      <w:r w:rsidR="0065141A" w:rsidRPr="009F2399">
        <w:rPr>
          <w:rFonts w:hint="eastAsia"/>
          <w:highlight w:val="cyan"/>
          <w:lang w:val="en-US"/>
          <w:rPrChange w:id="503" w:author="SUN Peifeng" w:date="2017-08-31T12:20:00Z">
            <w:rPr>
              <w:rFonts w:hint="eastAsia"/>
              <w:lang w:val="en-US"/>
            </w:rPr>
          </w:rPrChange>
        </w:rPr>
        <w:t>网络等</w:t>
      </w:r>
      <w:r w:rsidRPr="009F2399">
        <w:rPr>
          <w:highlight w:val="cyan"/>
          <w:lang w:val="en-US"/>
          <w:rPrChange w:id="504" w:author="SUN Peifeng" w:date="2017-08-31T12:20:00Z">
            <w:rPr>
              <w:lang w:val="en-US"/>
            </w:rPr>
          </w:rPrChange>
        </w:rPr>
        <w:t>。</w:t>
      </w:r>
    </w:p>
    <w:p w14:paraId="511F0512" w14:textId="77777777" w:rsidR="00911F9A" w:rsidRPr="009F2399" w:rsidRDefault="00911F9A" w:rsidP="00B86D22">
      <w:pPr>
        <w:pStyle w:val="Heading2"/>
        <w:ind w:left="0"/>
        <w:rPr>
          <w:highlight w:val="cyan"/>
          <w:rPrChange w:id="505" w:author="SUN Peifeng" w:date="2017-08-31T12:20:00Z">
            <w:rPr/>
          </w:rPrChange>
        </w:rPr>
      </w:pPr>
      <w:r w:rsidRPr="009F2399">
        <w:rPr>
          <w:rFonts w:hint="eastAsia"/>
          <w:highlight w:val="cyan"/>
          <w:rPrChange w:id="506" w:author="SUN Peifeng" w:date="2017-08-31T12:20:00Z">
            <w:rPr>
              <w:rFonts w:hint="eastAsia"/>
            </w:rPr>
          </w:rPrChange>
        </w:rPr>
        <w:t>外部数据依赖</w:t>
      </w:r>
    </w:p>
    <w:p w14:paraId="566B5382" w14:textId="72D09FA9" w:rsidR="00460DB5" w:rsidRPr="009F2399" w:rsidRDefault="00911F9A" w:rsidP="00B91B9B">
      <w:pPr>
        <w:rPr>
          <w:highlight w:val="cyan"/>
          <w:lang w:val="en-US"/>
          <w:rPrChange w:id="507" w:author="SUN Peifeng" w:date="2017-08-31T12:20:00Z">
            <w:rPr>
              <w:lang w:val="en-US"/>
            </w:rPr>
          </w:rPrChange>
        </w:rPr>
      </w:pPr>
      <w:r w:rsidRPr="009F2399">
        <w:rPr>
          <w:highlight w:val="cyan"/>
          <w:lang w:val="en-US"/>
          <w:rPrChange w:id="508" w:author="SUN Peifeng" w:date="2017-08-31T12:20:00Z">
            <w:rPr>
              <w:lang w:val="en-US"/>
            </w:rPr>
          </w:rPrChange>
        </w:rPr>
        <w:t>厂区基本二维</w:t>
      </w:r>
      <w:r w:rsidRPr="009F2399">
        <w:rPr>
          <w:highlight w:val="cyan"/>
          <w:lang w:val="en-US"/>
          <w:rPrChange w:id="509" w:author="SUN Peifeng" w:date="2017-08-31T12:20:00Z">
            <w:rPr>
              <w:lang w:val="en-US"/>
            </w:rPr>
          </w:rPrChange>
        </w:rPr>
        <w:t>GIS</w:t>
      </w:r>
      <w:r w:rsidRPr="009F2399">
        <w:rPr>
          <w:highlight w:val="cyan"/>
          <w:lang w:val="en-US"/>
          <w:rPrChange w:id="510" w:author="SUN Peifeng" w:date="2017-08-31T12:20:00Z">
            <w:rPr>
              <w:lang w:val="en-US"/>
            </w:rPr>
          </w:rPrChange>
        </w:rPr>
        <w:t>线划数据（如工业园区道路网线划数据）</w:t>
      </w:r>
      <w:r w:rsidR="00B91B9B" w:rsidRPr="009F2399">
        <w:rPr>
          <w:highlight w:val="cyan"/>
          <w:lang w:val="en-US"/>
          <w:rPrChange w:id="511" w:author="SUN Peifeng" w:date="2017-08-31T12:20:00Z">
            <w:rPr>
              <w:lang w:val="en-US"/>
            </w:rPr>
          </w:rPrChange>
        </w:rPr>
        <w:tab/>
      </w:r>
    </w:p>
    <w:p w14:paraId="6E6F7578" w14:textId="58A75B1C" w:rsidR="00460DB5" w:rsidRPr="009F2399" w:rsidRDefault="00911F9A" w:rsidP="00B91B9B">
      <w:pPr>
        <w:rPr>
          <w:highlight w:val="cyan"/>
          <w:lang w:val="en-US" w:eastAsia="zh-CN"/>
          <w:rPrChange w:id="512" w:author="SUN Peifeng" w:date="2017-08-31T12:20:00Z">
            <w:rPr>
              <w:lang w:val="en-US" w:eastAsia="zh-CN"/>
            </w:rPr>
          </w:rPrChange>
        </w:rPr>
      </w:pPr>
      <w:r w:rsidRPr="009F2399">
        <w:rPr>
          <w:rFonts w:hint="eastAsia"/>
          <w:highlight w:val="cyan"/>
          <w:lang w:val="en-US" w:eastAsia="zh-CN"/>
          <w:rPrChange w:id="513" w:author="SUN Peifeng" w:date="2017-08-31T12:20:00Z">
            <w:rPr>
              <w:rFonts w:hint="eastAsia"/>
              <w:lang w:val="en-US" w:eastAsia="zh-CN"/>
            </w:rPr>
          </w:rPrChange>
        </w:rPr>
        <w:t>数据格式：</w:t>
      </w:r>
      <w:r w:rsidRPr="009F2399">
        <w:rPr>
          <w:highlight w:val="cyan"/>
          <w:lang w:val="en-US"/>
          <w:rPrChange w:id="514" w:author="SUN Peifeng" w:date="2017-08-31T12:20:00Z">
            <w:rPr>
              <w:lang w:val="en-US"/>
            </w:rPr>
          </w:rPrChange>
        </w:rPr>
        <w:t>Sh</w:t>
      </w:r>
      <w:r w:rsidRPr="009F2399">
        <w:rPr>
          <w:rFonts w:hint="eastAsia"/>
          <w:highlight w:val="cyan"/>
          <w:lang w:val="en-US" w:eastAsia="zh-CN"/>
          <w:rPrChange w:id="515" w:author="SUN Peifeng" w:date="2017-08-31T12:20:00Z">
            <w:rPr>
              <w:rFonts w:hint="eastAsia"/>
              <w:lang w:val="en-US" w:eastAsia="zh-CN"/>
            </w:rPr>
          </w:rPrChange>
        </w:rPr>
        <w:t>p</w:t>
      </w:r>
      <w:r w:rsidRPr="009F2399">
        <w:rPr>
          <w:highlight w:val="cyan"/>
          <w:lang w:val="en-US"/>
          <w:rPrChange w:id="516" w:author="SUN Peifeng" w:date="2017-08-31T12:20:00Z">
            <w:rPr>
              <w:lang w:val="en-US"/>
            </w:rPr>
          </w:rPrChange>
        </w:rPr>
        <w:t xml:space="preserve"> </w:t>
      </w:r>
    </w:p>
    <w:p w14:paraId="4AE421FA" w14:textId="77777777" w:rsidR="00911F9A" w:rsidRPr="009F2399" w:rsidRDefault="00911F9A" w:rsidP="006C20DB">
      <w:pPr>
        <w:pStyle w:val="Heading2"/>
        <w:ind w:left="0"/>
        <w:rPr>
          <w:highlight w:val="cyan"/>
          <w:rPrChange w:id="517" w:author="SUN Peifeng" w:date="2017-08-31T12:20:00Z">
            <w:rPr/>
          </w:rPrChange>
        </w:rPr>
      </w:pPr>
      <w:r w:rsidRPr="009F2399">
        <w:rPr>
          <w:rFonts w:hint="eastAsia"/>
          <w:highlight w:val="cyan"/>
          <w:rPrChange w:id="518" w:author="SUN Peifeng" w:date="2017-08-31T12:20:00Z">
            <w:rPr>
              <w:rFonts w:hint="eastAsia"/>
            </w:rPr>
          </w:rPrChange>
        </w:rPr>
        <w:t>实现方式</w:t>
      </w:r>
    </w:p>
    <w:p w14:paraId="17CE1925" w14:textId="750B6BCE" w:rsidR="00911F9A" w:rsidRPr="009F2399" w:rsidRDefault="00911F9A" w:rsidP="0028483D">
      <w:pPr>
        <w:rPr>
          <w:highlight w:val="cyan"/>
          <w:lang w:val="en-US" w:eastAsia="zh-CN"/>
          <w:rPrChange w:id="519" w:author="SUN Peifeng" w:date="2017-08-31T12:20:00Z">
            <w:rPr>
              <w:lang w:val="en-US" w:eastAsia="zh-CN"/>
            </w:rPr>
          </w:rPrChange>
        </w:rPr>
      </w:pPr>
      <w:del w:id="520" w:author="Michael HU" w:date="2017-07-14T15:25:00Z">
        <w:r w:rsidRPr="009F2399" w:rsidDel="00D65F62">
          <w:rPr>
            <w:rFonts w:hint="eastAsia"/>
            <w:highlight w:val="cyan"/>
            <w:lang w:val="en-US" w:eastAsia="zh-CN"/>
            <w:rPrChange w:id="521" w:author="SUN Peifeng" w:date="2017-08-31T12:20:00Z">
              <w:rPr>
                <w:rFonts w:hint="eastAsia"/>
                <w:lang w:val="en-US" w:eastAsia="zh-CN"/>
              </w:rPr>
            </w:rPrChange>
          </w:rPr>
          <w:delText>据目前了解，</w:delText>
        </w:r>
      </w:del>
      <w:r w:rsidR="00572282" w:rsidRPr="009F2399">
        <w:rPr>
          <w:rFonts w:hint="eastAsia"/>
          <w:highlight w:val="cyan"/>
          <w:lang w:val="en-US" w:eastAsia="zh-CN"/>
          <w:rPrChange w:id="522" w:author="SUN Peifeng" w:date="2017-08-31T12:20:00Z">
            <w:rPr>
              <w:rFonts w:hint="eastAsia"/>
              <w:lang w:val="en-US" w:eastAsia="zh-CN"/>
            </w:rPr>
          </w:rPrChange>
        </w:rPr>
        <w:t>Shp</w:t>
      </w:r>
      <w:r w:rsidRPr="009F2399">
        <w:rPr>
          <w:rFonts w:hint="eastAsia"/>
          <w:highlight w:val="cyan"/>
          <w:lang w:val="en-US" w:eastAsia="zh-CN"/>
          <w:rPrChange w:id="523" w:author="SUN Peifeng" w:date="2017-08-31T12:20:00Z">
            <w:rPr>
              <w:rFonts w:hint="eastAsia"/>
              <w:lang w:val="en-US" w:eastAsia="zh-CN"/>
            </w:rPr>
          </w:rPrChange>
        </w:rPr>
        <w:t>类型文件可以由</w:t>
      </w:r>
      <w:r w:rsidRPr="009F2399">
        <w:rPr>
          <w:rFonts w:hint="eastAsia"/>
          <w:highlight w:val="cyan"/>
          <w:lang w:val="en-US" w:eastAsia="zh-CN"/>
          <w:rPrChange w:id="524" w:author="SUN Peifeng" w:date="2017-08-31T12:20:00Z">
            <w:rPr>
              <w:rFonts w:hint="eastAsia"/>
              <w:lang w:val="en-US" w:eastAsia="zh-CN"/>
            </w:rPr>
          </w:rPrChange>
        </w:rPr>
        <w:t>Cesium</w:t>
      </w:r>
      <w:r w:rsidRPr="009F2399">
        <w:rPr>
          <w:rFonts w:hint="eastAsia"/>
          <w:highlight w:val="cyan"/>
          <w:lang w:val="en-US" w:eastAsia="zh-CN"/>
          <w:rPrChange w:id="525" w:author="SUN Peifeng" w:date="2017-08-31T12:20:00Z">
            <w:rPr>
              <w:rFonts w:hint="eastAsia"/>
              <w:lang w:val="en-US" w:eastAsia="zh-CN"/>
            </w:rPr>
          </w:rPrChange>
        </w:rPr>
        <w:t>直接加载，如在编码过程中产生问题，则考虑将</w:t>
      </w:r>
      <w:r w:rsidR="00572282" w:rsidRPr="009F2399">
        <w:rPr>
          <w:rFonts w:hint="eastAsia"/>
          <w:highlight w:val="cyan"/>
          <w:lang w:val="en-US" w:eastAsia="zh-CN"/>
          <w:rPrChange w:id="526" w:author="SUN Peifeng" w:date="2017-08-31T12:20:00Z">
            <w:rPr>
              <w:rFonts w:hint="eastAsia"/>
              <w:lang w:val="en-US" w:eastAsia="zh-CN"/>
            </w:rPr>
          </w:rPrChange>
        </w:rPr>
        <w:t>Shp</w:t>
      </w:r>
      <w:r w:rsidRPr="009F2399">
        <w:rPr>
          <w:rFonts w:hint="eastAsia"/>
          <w:highlight w:val="cyan"/>
          <w:lang w:val="en-US" w:eastAsia="zh-CN"/>
          <w:rPrChange w:id="527" w:author="SUN Peifeng" w:date="2017-08-31T12:20:00Z">
            <w:rPr>
              <w:rFonts w:hint="eastAsia"/>
              <w:lang w:val="en-US" w:eastAsia="zh-CN"/>
            </w:rPr>
          </w:rPrChange>
        </w:rPr>
        <w:t>格式转换为</w:t>
      </w:r>
      <w:r w:rsidR="001D5169" w:rsidRPr="009F2399">
        <w:rPr>
          <w:rFonts w:hint="eastAsia"/>
          <w:highlight w:val="cyan"/>
          <w:lang w:val="en-US" w:eastAsia="zh-CN"/>
          <w:rPrChange w:id="528" w:author="SUN Peifeng" w:date="2017-08-31T12:20:00Z">
            <w:rPr>
              <w:rFonts w:hint="eastAsia"/>
              <w:lang w:val="en-US" w:eastAsia="zh-CN"/>
            </w:rPr>
          </w:rPrChange>
        </w:rPr>
        <w:t>GeoJSON</w:t>
      </w:r>
      <w:r w:rsidR="001D5169" w:rsidRPr="009F2399">
        <w:rPr>
          <w:rFonts w:hint="eastAsia"/>
          <w:highlight w:val="cyan"/>
          <w:lang w:val="en-US" w:eastAsia="zh-CN"/>
          <w:rPrChange w:id="529" w:author="SUN Peifeng" w:date="2017-08-31T12:20:00Z">
            <w:rPr>
              <w:rFonts w:hint="eastAsia"/>
              <w:lang w:val="en-US" w:eastAsia="zh-CN"/>
            </w:rPr>
          </w:rPrChange>
        </w:rPr>
        <w:t>或</w:t>
      </w:r>
      <w:r w:rsidRPr="009F2399">
        <w:rPr>
          <w:rFonts w:hint="eastAsia"/>
          <w:highlight w:val="cyan"/>
          <w:lang w:val="en-US" w:eastAsia="zh-CN"/>
          <w:rPrChange w:id="530" w:author="SUN Peifeng" w:date="2017-08-31T12:20:00Z">
            <w:rPr>
              <w:rFonts w:hint="eastAsia"/>
              <w:lang w:val="en-US" w:eastAsia="zh-CN"/>
            </w:rPr>
          </w:rPrChange>
        </w:rPr>
        <w:t>其他格式，再由</w:t>
      </w:r>
      <w:r w:rsidRPr="009F2399">
        <w:rPr>
          <w:rFonts w:hint="eastAsia"/>
          <w:highlight w:val="cyan"/>
          <w:lang w:val="en-US" w:eastAsia="zh-CN"/>
          <w:rPrChange w:id="531" w:author="SUN Peifeng" w:date="2017-08-31T12:20:00Z">
            <w:rPr>
              <w:rFonts w:hint="eastAsia"/>
              <w:lang w:val="en-US" w:eastAsia="zh-CN"/>
            </w:rPr>
          </w:rPrChange>
        </w:rPr>
        <w:t>Cesium</w:t>
      </w:r>
      <w:r w:rsidRPr="009F2399">
        <w:rPr>
          <w:rFonts w:hint="eastAsia"/>
          <w:highlight w:val="cyan"/>
          <w:lang w:val="en-US" w:eastAsia="zh-CN"/>
          <w:rPrChange w:id="532" w:author="SUN Peifeng" w:date="2017-08-31T12:20:00Z">
            <w:rPr>
              <w:rFonts w:hint="eastAsia"/>
              <w:lang w:val="en-US" w:eastAsia="zh-CN"/>
            </w:rPr>
          </w:rPrChange>
        </w:rPr>
        <w:t>加载。</w:t>
      </w:r>
    </w:p>
    <w:p w14:paraId="4B12C671" w14:textId="77777777" w:rsidR="00460DB5" w:rsidRPr="009F2399" w:rsidRDefault="001C6A73" w:rsidP="00423375">
      <w:pPr>
        <w:pStyle w:val="Heading1"/>
        <w:numPr>
          <w:ilvl w:val="0"/>
          <w:numId w:val="1"/>
        </w:numPr>
        <w:rPr>
          <w:highlight w:val="cyan"/>
          <w:lang w:val="en-US"/>
          <w:rPrChange w:id="533" w:author="SUN Peifeng" w:date="2017-08-31T12:20:00Z">
            <w:rPr>
              <w:lang w:val="en-US"/>
            </w:rPr>
          </w:rPrChange>
        </w:rPr>
      </w:pPr>
      <w:r w:rsidRPr="009F2399">
        <w:rPr>
          <w:highlight w:val="cyan"/>
          <w:lang w:val="en-US"/>
          <w:rPrChange w:id="534" w:author="SUN Peifeng" w:date="2017-08-31T12:20:00Z">
            <w:rPr>
              <w:lang w:val="en-US"/>
            </w:rPr>
          </w:rPrChange>
        </w:rPr>
        <w:t>三维场景数据可视化</w:t>
      </w:r>
    </w:p>
    <w:p w14:paraId="2A53B70B" w14:textId="77777777" w:rsidR="00460DB5" w:rsidRPr="009F2399" w:rsidRDefault="001C6A73" w:rsidP="00B91B9B">
      <w:pPr>
        <w:rPr>
          <w:highlight w:val="cyan"/>
          <w:lang w:val="en-US"/>
          <w:rPrChange w:id="535" w:author="SUN Peifeng" w:date="2017-08-31T12:20:00Z">
            <w:rPr>
              <w:lang w:val="en-US"/>
            </w:rPr>
          </w:rPrChange>
        </w:rPr>
      </w:pPr>
      <w:r w:rsidRPr="009F2399">
        <w:rPr>
          <w:highlight w:val="cyan"/>
          <w:lang w:val="en-US"/>
          <w:rPrChange w:id="536" w:author="SUN Peifeng" w:date="2017-08-31T12:20:00Z">
            <w:rPr>
              <w:lang w:val="en-US"/>
            </w:rPr>
          </w:rPrChange>
        </w:rPr>
        <w:lastRenderedPageBreak/>
        <w:t>主要针对甘河工业园区高精度场景数据（如倾斜摄影数据或来自</w:t>
      </w:r>
      <w:r w:rsidRPr="009F2399">
        <w:rPr>
          <w:highlight w:val="cyan"/>
          <w:lang w:val="en-US"/>
          <w:rPrChange w:id="537" w:author="SUN Peifeng" w:date="2017-08-31T12:20:00Z">
            <w:rPr>
              <w:lang w:val="en-US"/>
            </w:rPr>
          </w:rPrChange>
        </w:rPr>
        <w:t>DJI</w:t>
      </w:r>
      <w:r w:rsidRPr="009F2399">
        <w:rPr>
          <w:highlight w:val="cyan"/>
          <w:lang w:val="en-US"/>
          <w:rPrChange w:id="538" w:author="SUN Peifeng" w:date="2017-08-31T12:20:00Z">
            <w:rPr>
              <w:lang w:val="en-US"/>
            </w:rPr>
          </w:rPrChange>
        </w:rPr>
        <w:t>无人机航拍数据，待定）实现三维可视化。</w:t>
      </w:r>
    </w:p>
    <w:p w14:paraId="2D41A539" w14:textId="77777777" w:rsidR="0065141A" w:rsidRPr="009F2399" w:rsidRDefault="0065141A" w:rsidP="006C20DB">
      <w:pPr>
        <w:pStyle w:val="Heading2"/>
        <w:ind w:left="0"/>
        <w:rPr>
          <w:highlight w:val="cyan"/>
          <w:rPrChange w:id="539" w:author="SUN Peifeng" w:date="2017-08-31T12:20:00Z">
            <w:rPr/>
          </w:rPrChange>
        </w:rPr>
      </w:pPr>
      <w:r w:rsidRPr="009F2399">
        <w:rPr>
          <w:rFonts w:hint="eastAsia"/>
          <w:highlight w:val="cyan"/>
          <w:rPrChange w:id="540" w:author="SUN Peifeng" w:date="2017-08-31T12:20:00Z">
            <w:rPr>
              <w:rFonts w:hint="eastAsia"/>
            </w:rPr>
          </w:rPrChange>
        </w:rPr>
        <w:t>外部数据依赖</w:t>
      </w:r>
    </w:p>
    <w:p w14:paraId="75A41A9D" w14:textId="77777777" w:rsidR="0065141A" w:rsidRPr="009F2399" w:rsidRDefault="0065141A" w:rsidP="005670FD">
      <w:pPr>
        <w:pStyle w:val="ListParagraph"/>
        <w:numPr>
          <w:ilvl w:val="0"/>
          <w:numId w:val="12"/>
        </w:numPr>
        <w:ind w:left="709" w:firstLineChars="0" w:hanging="283"/>
        <w:rPr>
          <w:highlight w:val="cyan"/>
          <w:lang w:val="en-US"/>
          <w:rPrChange w:id="541" w:author="SUN Peifeng" w:date="2017-08-31T12:20:00Z">
            <w:rPr>
              <w:lang w:val="en-US"/>
            </w:rPr>
          </w:rPrChange>
        </w:rPr>
      </w:pPr>
      <w:r w:rsidRPr="009F2399">
        <w:rPr>
          <w:highlight w:val="cyan"/>
          <w:lang w:val="en-US"/>
          <w:rPrChange w:id="542" w:author="SUN Peifeng" w:date="2017-08-31T12:20:00Z">
            <w:rPr>
              <w:lang w:val="en-US"/>
            </w:rPr>
          </w:rPrChange>
        </w:rPr>
        <w:t>工业园区的场景</w:t>
      </w:r>
      <w:r w:rsidRPr="009F2399">
        <w:rPr>
          <w:highlight w:val="cyan"/>
          <w:lang w:val="en-US"/>
          <w:rPrChange w:id="543" w:author="SUN Peifeng" w:date="2017-08-31T12:20:00Z">
            <w:rPr>
              <w:lang w:val="en-US"/>
            </w:rPr>
          </w:rPrChange>
        </w:rPr>
        <w:t>OSGB</w:t>
      </w:r>
      <w:r w:rsidRPr="009F2399">
        <w:rPr>
          <w:highlight w:val="cyan"/>
          <w:lang w:val="en-US"/>
          <w:rPrChange w:id="544" w:author="SUN Peifeng" w:date="2017-08-31T12:20:00Z">
            <w:rPr>
              <w:lang w:val="en-US"/>
            </w:rPr>
          </w:rPrChange>
        </w:rPr>
        <w:t>数据（</w:t>
      </w:r>
      <w:r w:rsidRPr="009F2399">
        <w:rPr>
          <w:highlight w:val="cyan"/>
          <w:lang w:val="en-US"/>
          <w:rPrChange w:id="545" w:author="SUN Peifeng" w:date="2017-08-31T12:20:00Z">
            <w:rPr>
              <w:lang w:val="en-US"/>
            </w:rPr>
          </w:rPrChange>
        </w:rPr>
        <w:t xml:space="preserve"> </w:t>
      </w:r>
      <w:r w:rsidRPr="009F2399">
        <w:rPr>
          <w:highlight w:val="cyan"/>
          <w:lang w:val="en-US"/>
          <w:rPrChange w:id="546" w:author="SUN Peifeng" w:date="2017-08-31T12:20:00Z">
            <w:rPr>
              <w:lang w:val="en-US"/>
            </w:rPr>
          </w:rPrChange>
        </w:rPr>
        <w:t>倾斜摄影三维模型数据</w:t>
      </w:r>
      <w:r w:rsidRPr="009F2399">
        <w:rPr>
          <w:highlight w:val="cyan"/>
          <w:lang w:val="en-US"/>
          <w:rPrChange w:id="547" w:author="SUN Peifeng" w:date="2017-08-31T12:20:00Z">
            <w:rPr>
              <w:lang w:val="en-US"/>
            </w:rPr>
          </w:rPrChange>
        </w:rPr>
        <w:t xml:space="preserve"> </w:t>
      </w:r>
      <w:r w:rsidRPr="009F2399">
        <w:rPr>
          <w:highlight w:val="cyan"/>
          <w:lang w:val="en-US"/>
          <w:rPrChange w:id="548" w:author="SUN Peifeng" w:date="2017-08-31T12:20:00Z">
            <w:rPr>
              <w:lang w:val="en-US"/>
            </w:rPr>
          </w:rPrChange>
        </w:rPr>
        <w:t>）</w:t>
      </w:r>
    </w:p>
    <w:p w14:paraId="5B9AA2BB" w14:textId="32BEB9F2" w:rsidR="0065141A" w:rsidRPr="009F2399" w:rsidRDefault="0065141A" w:rsidP="00486C9F">
      <w:pPr>
        <w:pStyle w:val="ListParagraph"/>
        <w:numPr>
          <w:ilvl w:val="0"/>
          <w:numId w:val="12"/>
        </w:numPr>
        <w:ind w:left="709" w:firstLineChars="0" w:hanging="283"/>
        <w:rPr>
          <w:highlight w:val="cyan"/>
          <w:lang w:val="en-US"/>
          <w:rPrChange w:id="549" w:author="SUN Peifeng" w:date="2017-08-31T12:20:00Z">
            <w:rPr>
              <w:lang w:val="en-US"/>
            </w:rPr>
          </w:rPrChange>
        </w:rPr>
      </w:pPr>
      <w:r w:rsidRPr="009F2399">
        <w:rPr>
          <w:highlight w:val="cyan"/>
          <w:lang w:val="en-US"/>
          <w:rPrChange w:id="550" w:author="SUN Peifeng" w:date="2017-08-31T12:20:00Z">
            <w:rPr>
              <w:lang w:val="en-US"/>
            </w:rPr>
          </w:rPrChange>
        </w:rPr>
        <w:t>其它独立地物三维模型数据（</w:t>
      </w:r>
      <w:r w:rsidRPr="009F2399">
        <w:rPr>
          <w:highlight w:val="cyan"/>
          <w:lang w:val="en-US"/>
          <w:rPrChange w:id="551" w:author="SUN Peifeng" w:date="2017-08-31T12:20:00Z">
            <w:rPr>
              <w:lang w:val="en-US"/>
            </w:rPr>
          </w:rPrChange>
        </w:rPr>
        <w:t>DAE</w:t>
      </w:r>
      <w:r w:rsidRPr="009F2399">
        <w:rPr>
          <w:highlight w:val="cyan"/>
          <w:lang w:val="en-US"/>
          <w:rPrChange w:id="552" w:author="SUN Peifeng" w:date="2017-08-31T12:20:00Z">
            <w:rPr>
              <w:lang w:val="en-US"/>
            </w:rPr>
          </w:rPrChange>
        </w:rPr>
        <w:t>格式</w:t>
      </w:r>
      <w:r w:rsidR="00FC290F" w:rsidRPr="009F2399">
        <w:rPr>
          <w:rFonts w:hint="eastAsia"/>
          <w:highlight w:val="cyan"/>
          <w:lang w:val="en-US"/>
          <w:rPrChange w:id="553" w:author="SUN Peifeng" w:date="2017-08-31T12:20:00Z">
            <w:rPr>
              <w:rFonts w:hint="eastAsia"/>
              <w:lang w:val="en-US"/>
            </w:rPr>
          </w:rPrChange>
        </w:rPr>
        <w:t>较好</w:t>
      </w:r>
      <w:r w:rsidRPr="009F2399">
        <w:rPr>
          <w:highlight w:val="cyan"/>
          <w:lang w:val="en-US"/>
          <w:rPrChange w:id="554" w:author="SUN Peifeng" w:date="2017-08-31T12:20:00Z">
            <w:rPr>
              <w:lang w:val="en-US"/>
            </w:rPr>
          </w:rPrChange>
        </w:rPr>
        <w:t>，适合表现独立地物）。</w:t>
      </w:r>
    </w:p>
    <w:p w14:paraId="68A1DA3D" w14:textId="241BC2D5" w:rsidR="00486C9F" w:rsidRPr="009F2399" w:rsidRDefault="001C6A73" w:rsidP="00486C9F">
      <w:pPr>
        <w:rPr>
          <w:highlight w:val="cyan"/>
          <w:lang w:val="en-US"/>
          <w:rPrChange w:id="555" w:author="SUN Peifeng" w:date="2017-08-31T12:20:00Z">
            <w:rPr>
              <w:lang w:val="en-US"/>
            </w:rPr>
          </w:rPrChange>
        </w:rPr>
      </w:pPr>
      <w:r w:rsidRPr="009F2399">
        <w:rPr>
          <w:highlight w:val="cyan"/>
          <w:lang w:val="en-US"/>
          <w:rPrChange w:id="556" w:author="SUN Peifeng" w:date="2017-08-31T12:20:00Z">
            <w:rPr>
              <w:lang w:val="en-US"/>
            </w:rPr>
          </w:rPrChange>
        </w:rPr>
        <w:t>数据</w:t>
      </w:r>
      <w:r w:rsidR="00486C9F" w:rsidRPr="009F2399">
        <w:rPr>
          <w:rFonts w:hint="eastAsia"/>
          <w:highlight w:val="cyan"/>
          <w:lang w:val="en-US"/>
          <w:rPrChange w:id="557" w:author="SUN Peifeng" w:date="2017-08-31T12:20:00Z">
            <w:rPr>
              <w:rFonts w:hint="eastAsia"/>
              <w:lang w:val="en-US"/>
            </w:rPr>
          </w:rPrChange>
        </w:rPr>
        <w:t>格式</w:t>
      </w:r>
      <w:r w:rsidRPr="009F2399">
        <w:rPr>
          <w:highlight w:val="cyan"/>
          <w:lang w:val="en-US"/>
          <w:rPrChange w:id="558" w:author="SUN Peifeng" w:date="2017-08-31T12:20:00Z">
            <w:rPr>
              <w:lang w:val="en-US"/>
            </w:rPr>
          </w:rPrChange>
        </w:rPr>
        <w:t>：</w:t>
      </w:r>
      <w:r w:rsidRPr="009F2399">
        <w:rPr>
          <w:highlight w:val="cyan"/>
          <w:lang w:val="en-US"/>
          <w:rPrChange w:id="559" w:author="SUN Peifeng" w:date="2017-08-31T12:20:00Z">
            <w:rPr>
              <w:lang w:val="en-US"/>
            </w:rPr>
          </w:rPrChange>
        </w:rPr>
        <w:t>DAE</w:t>
      </w:r>
      <w:r w:rsidRPr="009F2399">
        <w:rPr>
          <w:highlight w:val="cyan"/>
          <w:lang w:val="en-US"/>
          <w:rPrChange w:id="560" w:author="SUN Peifeng" w:date="2017-08-31T12:20:00Z">
            <w:rPr>
              <w:lang w:val="en-US"/>
            </w:rPr>
          </w:rPrChange>
        </w:rPr>
        <w:t>或</w:t>
      </w:r>
      <w:r w:rsidRPr="009F2399">
        <w:rPr>
          <w:highlight w:val="cyan"/>
          <w:lang w:val="en-US"/>
          <w:rPrChange w:id="561" w:author="SUN Peifeng" w:date="2017-08-31T12:20:00Z">
            <w:rPr>
              <w:lang w:val="en-US"/>
            </w:rPr>
          </w:rPrChange>
        </w:rPr>
        <w:t>OSGB</w:t>
      </w:r>
      <w:r w:rsidR="00486C9F" w:rsidRPr="009F2399">
        <w:rPr>
          <w:highlight w:val="cyan"/>
          <w:lang w:val="en-US"/>
          <w:rPrChange w:id="562" w:author="SUN Peifeng" w:date="2017-08-31T12:20:00Z">
            <w:rPr>
              <w:lang w:val="en-US"/>
            </w:rPr>
          </w:rPrChange>
        </w:rPr>
        <w:t>格式</w:t>
      </w:r>
    </w:p>
    <w:p w14:paraId="69DE9A77" w14:textId="77777777" w:rsidR="00486C9F" w:rsidRPr="009F2399" w:rsidRDefault="00486C9F" w:rsidP="006C20DB">
      <w:pPr>
        <w:pStyle w:val="Heading2"/>
        <w:ind w:left="0"/>
        <w:rPr>
          <w:highlight w:val="cyan"/>
          <w:rPrChange w:id="563" w:author="SUN Peifeng" w:date="2017-08-31T12:20:00Z">
            <w:rPr/>
          </w:rPrChange>
        </w:rPr>
      </w:pPr>
      <w:commentRangeStart w:id="564"/>
      <w:r w:rsidRPr="009F2399">
        <w:rPr>
          <w:rFonts w:hint="eastAsia"/>
          <w:highlight w:val="cyan"/>
          <w:rPrChange w:id="565" w:author="SUN Peifeng" w:date="2017-08-31T12:20:00Z">
            <w:rPr>
              <w:rFonts w:hint="eastAsia"/>
            </w:rPr>
          </w:rPrChange>
        </w:rPr>
        <w:t>实现方式</w:t>
      </w:r>
      <w:commentRangeEnd w:id="564"/>
      <w:r w:rsidR="00515C14" w:rsidRPr="009F2399">
        <w:rPr>
          <w:rStyle w:val="CommentReference"/>
          <w:color w:val="707070" w:themeColor="accent1"/>
          <w:highlight w:val="cyan"/>
          <w:lang w:val="en-GB" w:eastAsia="ja-JP"/>
          <w:rPrChange w:id="566" w:author="SUN Peifeng" w:date="2017-08-31T12:20:00Z">
            <w:rPr>
              <w:rStyle w:val="CommentReference"/>
              <w:color w:val="707070" w:themeColor="accent1"/>
              <w:lang w:val="en-GB" w:eastAsia="ja-JP"/>
            </w:rPr>
          </w:rPrChange>
        </w:rPr>
        <w:commentReference w:id="564"/>
      </w:r>
    </w:p>
    <w:p w14:paraId="2EC8B6C5" w14:textId="190F2D56" w:rsidR="00490DF0" w:rsidRPr="009F2399" w:rsidRDefault="00486C9F" w:rsidP="00486C9F">
      <w:pPr>
        <w:rPr>
          <w:highlight w:val="cyan"/>
          <w:lang w:val="en-US" w:eastAsia="zh-CN"/>
          <w:rPrChange w:id="567" w:author="SUN Peifeng" w:date="2017-08-31T12:20:00Z">
            <w:rPr>
              <w:lang w:val="en-US" w:eastAsia="zh-CN"/>
            </w:rPr>
          </w:rPrChange>
        </w:rPr>
      </w:pPr>
      <w:del w:id="568" w:author="Michael HU" w:date="2017-07-14T15:44:00Z">
        <w:r w:rsidRPr="009F2399" w:rsidDel="00032BD4">
          <w:rPr>
            <w:rFonts w:hint="eastAsia"/>
            <w:highlight w:val="cyan"/>
            <w:lang w:val="en-US" w:eastAsia="zh-CN"/>
            <w:rPrChange w:id="569" w:author="SUN Peifeng" w:date="2017-08-31T12:20:00Z">
              <w:rPr>
                <w:rFonts w:hint="eastAsia"/>
                <w:lang w:val="en-US" w:eastAsia="zh-CN"/>
              </w:rPr>
            </w:rPrChange>
          </w:rPr>
          <w:delText>据目前了解，</w:delText>
        </w:r>
      </w:del>
      <w:r w:rsidR="00431986" w:rsidRPr="009F2399">
        <w:rPr>
          <w:rFonts w:hint="eastAsia"/>
          <w:highlight w:val="cyan"/>
          <w:lang w:val="en-US" w:eastAsia="zh-CN"/>
          <w:rPrChange w:id="570" w:author="SUN Peifeng" w:date="2017-08-31T12:20:00Z">
            <w:rPr>
              <w:rFonts w:hint="eastAsia"/>
              <w:lang w:val="en-US" w:eastAsia="zh-CN"/>
            </w:rPr>
          </w:rPrChange>
        </w:rPr>
        <w:t>GLTF</w:t>
      </w:r>
      <w:r w:rsidR="00F04535" w:rsidRPr="009F2399">
        <w:rPr>
          <w:rFonts w:hint="eastAsia"/>
          <w:highlight w:val="cyan"/>
          <w:lang w:val="en-US" w:eastAsia="zh-CN"/>
          <w:rPrChange w:id="571" w:author="SUN Peifeng" w:date="2017-08-31T12:20:00Z">
            <w:rPr>
              <w:rFonts w:hint="eastAsia"/>
              <w:lang w:val="en-US" w:eastAsia="zh-CN"/>
            </w:rPr>
          </w:rPrChange>
        </w:rPr>
        <w:t>和</w:t>
      </w:r>
      <w:r w:rsidR="00F04535" w:rsidRPr="009F2399">
        <w:rPr>
          <w:rFonts w:hint="eastAsia"/>
          <w:highlight w:val="cyan"/>
          <w:lang w:val="en-US" w:eastAsia="zh-CN"/>
          <w:rPrChange w:id="572" w:author="SUN Peifeng" w:date="2017-08-31T12:20:00Z">
            <w:rPr>
              <w:rFonts w:hint="eastAsia"/>
              <w:lang w:val="en-US" w:eastAsia="zh-CN"/>
            </w:rPr>
          </w:rPrChange>
        </w:rPr>
        <w:t>3D Tiles</w:t>
      </w:r>
      <w:r w:rsidRPr="009F2399">
        <w:rPr>
          <w:rFonts w:hint="eastAsia"/>
          <w:highlight w:val="cyan"/>
          <w:lang w:val="en-US" w:eastAsia="zh-CN"/>
          <w:rPrChange w:id="573" w:author="SUN Peifeng" w:date="2017-08-31T12:20:00Z">
            <w:rPr>
              <w:rFonts w:hint="eastAsia"/>
              <w:lang w:val="en-US" w:eastAsia="zh-CN"/>
            </w:rPr>
          </w:rPrChange>
        </w:rPr>
        <w:t>类型文件可以由</w:t>
      </w:r>
      <w:r w:rsidRPr="009F2399">
        <w:rPr>
          <w:rFonts w:hint="eastAsia"/>
          <w:highlight w:val="cyan"/>
          <w:lang w:val="en-US" w:eastAsia="zh-CN"/>
          <w:rPrChange w:id="574" w:author="SUN Peifeng" w:date="2017-08-31T12:20:00Z">
            <w:rPr>
              <w:rFonts w:hint="eastAsia"/>
              <w:lang w:val="en-US" w:eastAsia="zh-CN"/>
            </w:rPr>
          </w:rPrChange>
        </w:rPr>
        <w:t>Cesium</w:t>
      </w:r>
      <w:r w:rsidRPr="009F2399">
        <w:rPr>
          <w:rFonts w:hint="eastAsia"/>
          <w:highlight w:val="cyan"/>
          <w:lang w:val="en-US" w:eastAsia="zh-CN"/>
          <w:rPrChange w:id="575" w:author="SUN Peifeng" w:date="2017-08-31T12:20:00Z">
            <w:rPr>
              <w:rFonts w:hint="eastAsia"/>
              <w:lang w:val="en-US" w:eastAsia="zh-CN"/>
            </w:rPr>
          </w:rPrChange>
        </w:rPr>
        <w:t>直接加载，</w:t>
      </w:r>
      <w:r w:rsidR="00490DF0" w:rsidRPr="009F2399">
        <w:rPr>
          <w:rFonts w:hint="eastAsia"/>
          <w:highlight w:val="cyan"/>
          <w:lang w:val="en-US" w:eastAsia="zh-CN"/>
          <w:rPrChange w:id="576" w:author="SUN Peifeng" w:date="2017-08-31T12:20:00Z">
            <w:rPr>
              <w:rFonts w:hint="eastAsia"/>
              <w:lang w:val="en-US" w:eastAsia="zh-CN"/>
            </w:rPr>
          </w:rPrChange>
        </w:rPr>
        <w:t>故</w:t>
      </w:r>
      <w:r w:rsidR="00490DF0" w:rsidRPr="009F2399">
        <w:rPr>
          <w:rFonts w:hint="eastAsia"/>
          <w:highlight w:val="cyan"/>
          <w:lang w:val="en-US" w:eastAsia="zh-CN"/>
          <w:rPrChange w:id="577" w:author="SUN Peifeng" w:date="2017-08-31T12:20:00Z">
            <w:rPr>
              <w:rFonts w:hint="eastAsia"/>
              <w:lang w:val="en-US" w:eastAsia="zh-CN"/>
            </w:rPr>
          </w:rPrChange>
        </w:rPr>
        <w:t>DAE</w:t>
      </w:r>
      <w:r w:rsidR="00490DF0" w:rsidRPr="009F2399">
        <w:rPr>
          <w:rFonts w:hint="eastAsia"/>
          <w:highlight w:val="cyan"/>
          <w:lang w:val="en-US" w:eastAsia="zh-CN"/>
          <w:rPrChange w:id="578" w:author="SUN Peifeng" w:date="2017-08-31T12:20:00Z">
            <w:rPr>
              <w:rFonts w:hint="eastAsia"/>
              <w:lang w:val="en-US" w:eastAsia="zh-CN"/>
            </w:rPr>
          </w:rPrChange>
        </w:rPr>
        <w:t>和</w:t>
      </w:r>
      <w:r w:rsidR="00490DF0" w:rsidRPr="009F2399">
        <w:rPr>
          <w:rFonts w:hint="eastAsia"/>
          <w:highlight w:val="cyan"/>
          <w:lang w:val="en-US" w:eastAsia="zh-CN"/>
          <w:rPrChange w:id="579" w:author="SUN Peifeng" w:date="2017-08-31T12:20:00Z">
            <w:rPr>
              <w:rFonts w:hint="eastAsia"/>
              <w:lang w:val="en-US" w:eastAsia="zh-CN"/>
            </w:rPr>
          </w:rPrChange>
        </w:rPr>
        <w:t>OSGB</w:t>
      </w:r>
      <w:r w:rsidR="00490DF0" w:rsidRPr="009F2399">
        <w:rPr>
          <w:rFonts w:hint="eastAsia"/>
          <w:highlight w:val="cyan"/>
          <w:lang w:val="en-US" w:eastAsia="zh-CN"/>
          <w:rPrChange w:id="580" w:author="SUN Peifeng" w:date="2017-08-31T12:20:00Z">
            <w:rPr>
              <w:rFonts w:hint="eastAsia"/>
              <w:lang w:val="en-US" w:eastAsia="zh-CN"/>
            </w:rPr>
          </w:rPrChange>
        </w:rPr>
        <w:t>文件需经过转换后方可用于</w:t>
      </w:r>
      <w:r w:rsidR="00490DF0" w:rsidRPr="009F2399">
        <w:rPr>
          <w:rFonts w:hint="eastAsia"/>
          <w:highlight w:val="cyan"/>
          <w:lang w:val="en-US" w:eastAsia="zh-CN"/>
          <w:rPrChange w:id="581" w:author="SUN Peifeng" w:date="2017-08-31T12:20:00Z">
            <w:rPr>
              <w:rFonts w:hint="eastAsia"/>
              <w:lang w:val="en-US" w:eastAsia="zh-CN"/>
            </w:rPr>
          </w:rPrChange>
        </w:rPr>
        <w:t>Cesium</w:t>
      </w:r>
      <w:r w:rsidR="0028483D" w:rsidRPr="009F2399">
        <w:rPr>
          <w:rFonts w:hint="eastAsia"/>
          <w:highlight w:val="cyan"/>
          <w:lang w:val="en-US" w:eastAsia="zh-CN"/>
          <w:rPrChange w:id="582" w:author="SUN Peifeng" w:date="2017-08-31T12:20:00Z">
            <w:rPr>
              <w:rFonts w:hint="eastAsia"/>
              <w:lang w:val="en-US" w:eastAsia="zh-CN"/>
            </w:rPr>
          </w:rPrChange>
        </w:rPr>
        <w:t>（具体文件转换过程将由景奇实现）</w:t>
      </w:r>
      <w:r w:rsidR="00490DF0" w:rsidRPr="009F2399">
        <w:rPr>
          <w:rFonts w:hint="eastAsia"/>
          <w:highlight w:val="cyan"/>
          <w:lang w:val="en-US" w:eastAsia="zh-CN"/>
          <w:rPrChange w:id="583" w:author="SUN Peifeng" w:date="2017-08-31T12:20:00Z">
            <w:rPr>
              <w:rFonts w:hint="eastAsia"/>
              <w:lang w:val="en-US" w:eastAsia="zh-CN"/>
            </w:rPr>
          </w:rPrChange>
        </w:rPr>
        <w:t>。</w:t>
      </w:r>
    </w:p>
    <w:p w14:paraId="75B865A9" w14:textId="2A15DFA4" w:rsidR="00490DF0" w:rsidRPr="009F2399" w:rsidRDefault="002A2A07" w:rsidP="00486C9F">
      <w:pPr>
        <w:rPr>
          <w:highlight w:val="cyan"/>
          <w:lang w:val="en-US" w:eastAsia="zh-CN"/>
          <w:rPrChange w:id="584" w:author="SUN Peifeng" w:date="2017-08-31T12:20:00Z">
            <w:rPr>
              <w:lang w:val="en-US" w:eastAsia="zh-CN"/>
            </w:rPr>
          </w:rPrChange>
        </w:rPr>
      </w:pPr>
      <w:r w:rsidRPr="009F2399">
        <w:rPr>
          <w:rFonts w:hint="eastAsia"/>
          <w:highlight w:val="cyan"/>
          <w:lang w:val="en-US" w:eastAsia="zh-CN"/>
          <w:rPrChange w:id="585" w:author="SUN Peifeng" w:date="2017-08-31T12:20:00Z">
            <w:rPr>
              <w:rFonts w:hint="eastAsia"/>
              <w:lang w:val="en-US" w:eastAsia="zh-CN"/>
            </w:rPr>
          </w:rPrChange>
        </w:rPr>
        <w:t xml:space="preserve">DAE to </w:t>
      </w:r>
      <w:r w:rsidR="007D115B" w:rsidRPr="009F2399">
        <w:rPr>
          <w:rFonts w:hint="eastAsia"/>
          <w:highlight w:val="cyan"/>
          <w:lang w:val="en-US" w:eastAsia="zh-CN"/>
          <w:rPrChange w:id="586" w:author="SUN Peifeng" w:date="2017-08-31T12:20:00Z">
            <w:rPr>
              <w:rFonts w:hint="eastAsia"/>
              <w:lang w:val="en-US" w:eastAsia="zh-CN"/>
            </w:rPr>
          </w:rPrChange>
        </w:rPr>
        <w:t>GLTF</w:t>
      </w:r>
      <w:r w:rsidR="007D115B" w:rsidRPr="009F2399">
        <w:rPr>
          <w:rFonts w:hint="eastAsia"/>
          <w:highlight w:val="cyan"/>
          <w:lang w:val="en-US" w:eastAsia="zh-CN"/>
          <w:rPrChange w:id="587" w:author="SUN Peifeng" w:date="2017-08-31T12:20:00Z">
            <w:rPr>
              <w:rFonts w:hint="eastAsia"/>
              <w:lang w:val="en-US" w:eastAsia="zh-CN"/>
            </w:rPr>
          </w:rPrChange>
        </w:rPr>
        <w:t>：可使用</w:t>
      </w:r>
      <w:r w:rsidR="007D115B" w:rsidRPr="009F2399">
        <w:rPr>
          <w:rFonts w:hint="eastAsia"/>
          <w:highlight w:val="cyan"/>
          <w:lang w:val="en-US" w:eastAsia="zh-CN"/>
          <w:rPrChange w:id="588" w:author="SUN Peifeng" w:date="2017-08-31T12:20:00Z">
            <w:rPr>
              <w:rFonts w:hint="eastAsia"/>
              <w:lang w:val="en-US" w:eastAsia="zh-CN"/>
            </w:rPr>
          </w:rPrChange>
        </w:rPr>
        <w:t>Github</w:t>
      </w:r>
      <w:r w:rsidR="007D115B" w:rsidRPr="009F2399">
        <w:rPr>
          <w:rFonts w:hint="eastAsia"/>
          <w:highlight w:val="cyan"/>
          <w:lang w:val="en-US" w:eastAsia="zh-CN"/>
          <w:rPrChange w:id="589" w:author="SUN Peifeng" w:date="2017-08-31T12:20:00Z">
            <w:rPr>
              <w:rFonts w:hint="eastAsia"/>
              <w:lang w:val="en-US" w:eastAsia="zh-CN"/>
            </w:rPr>
          </w:rPrChange>
        </w:rPr>
        <w:t>上的</w:t>
      </w:r>
      <w:r w:rsidRPr="009F2399">
        <w:rPr>
          <w:highlight w:val="cyan"/>
          <w:lang w:val="en-US" w:eastAsia="zh-CN"/>
          <w:rPrChange w:id="590" w:author="SUN Peifeng" w:date="2017-08-31T12:20:00Z">
            <w:rPr>
              <w:lang w:val="en-US" w:eastAsia="zh-CN"/>
            </w:rPr>
          </w:rPrChange>
        </w:rPr>
        <w:t>colladaToBglTFConverter</w:t>
      </w:r>
      <w:r w:rsidR="007D115B" w:rsidRPr="009F2399">
        <w:rPr>
          <w:rFonts w:hint="eastAsia"/>
          <w:highlight w:val="cyan"/>
          <w:lang w:val="en-US" w:eastAsia="zh-CN"/>
          <w:rPrChange w:id="591" w:author="SUN Peifeng" w:date="2017-08-31T12:20:00Z">
            <w:rPr>
              <w:rFonts w:hint="eastAsia"/>
              <w:lang w:val="en-US" w:eastAsia="zh-CN"/>
            </w:rPr>
          </w:rPrChange>
        </w:rPr>
        <w:t>实现</w:t>
      </w:r>
    </w:p>
    <w:p w14:paraId="2D4DFC39" w14:textId="20440860" w:rsidR="00783537" w:rsidRPr="00862691" w:rsidRDefault="007D115B" w:rsidP="001001E8">
      <w:pPr>
        <w:rPr>
          <w:lang w:val="en-US" w:eastAsia="zh-CN"/>
        </w:rPr>
      </w:pPr>
      <w:r w:rsidRPr="009F2399">
        <w:rPr>
          <w:rFonts w:hint="eastAsia"/>
          <w:highlight w:val="cyan"/>
          <w:lang w:val="en-US" w:eastAsia="zh-CN"/>
          <w:rPrChange w:id="592" w:author="SUN Peifeng" w:date="2017-08-31T12:20:00Z">
            <w:rPr>
              <w:rFonts w:hint="eastAsia"/>
              <w:lang w:val="en-US" w:eastAsia="zh-CN"/>
            </w:rPr>
          </w:rPrChange>
        </w:rPr>
        <w:t>OSGB to GLTF</w:t>
      </w:r>
      <w:r w:rsidRPr="009F2399">
        <w:rPr>
          <w:rFonts w:hint="eastAsia"/>
          <w:highlight w:val="cyan"/>
          <w:lang w:val="en-US" w:eastAsia="zh-CN"/>
          <w:rPrChange w:id="593" w:author="SUN Peifeng" w:date="2017-08-31T12:20:00Z">
            <w:rPr>
              <w:rFonts w:hint="eastAsia"/>
              <w:lang w:val="en-US" w:eastAsia="zh-CN"/>
            </w:rPr>
          </w:rPrChange>
        </w:rPr>
        <w:t>：</w:t>
      </w:r>
      <w:r w:rsidR="00783537" w:rsidRPr="009F2399">
        <w:rPr>
          <w:rFonts w:hint="eastAsia"/>
          <w:highlight w:val="cyan"/>
          <w:lang w:val="en-US" w:eastAsia="zh-CN"/>
          <w:rPrChange w:id="594" w:author="SUN Peifeng" w:date="2017-08-31T12:20:00Z">
            <w:rPr>
              <w:rFonts w:hint="eastAsia"/>
              <w:lang w:val="en-US" w:eastAsia="zh-CN"/>
            </w:rPr>
          </w:rPrChange>
        </w:rPr>
        <w:t>使用</w:t>
      </w:r>
      <w:r w:rsidR="00862691" w:rsidRPr="009F2399">
        <w:rPr>
          <w:rFonts w:hint="eastAsia"/>
          <w:highlight w:val="cyan"/>
          <w:lang w:val="en-US" w:eastAsia="zh-CN"/>
          <w:rPrChange w:id="595" w:author="SUN Peifeng" w:date="2017-08-31T12:20:00Z">
            <w:rPr>
              <w:rFonts w:hint="eastAsia"/>
              <w:lang w:val="en-US" w:eastAsia="zh-CN"/>
            </w:rPr>
          </w:rPrChange>
        </w:rPr>
        <w:t>Smart 3D</w:t>
      </w:r>
      <w:r w:rsidR="00862691" w:rsidRPr="009F2399">
        <w:rPr>
          <w:rFonts w:hint="eastAsia"/>
          <w:highlight w:val="cyan"/>
          <w:lang w:val="en-US" w:eastAsia="zh-CN"/>
          <w:rPrChange w:id="596" w:author="SUN Peifeng" w:date="2017-08-31T12:20:00Z">
            <w:rPr>
              <w:rFonts w:hint="eastAsia"/>
              <w:lang w:val="en-US" w:eastAsia="zh-CN"/>
            </w:rPr>
          </w:rPrChange>
        </w:rPr>
        <w:t>将</w:t>
      </w:r>
      <w:r w:rsidR="00862691" w:rsidRPr="009F2399">
        <w:rPr>
          <w:rFonts w:hint="eastAsia"/>
          <w:highlight w:val="cyan"/>
          <w:lang w:val="en-US" w:eastAsia="zh-CN"/>
          <w:rPrChange w:id="597" w:author="SUN Peifeng" w:date="2017-08-31T12:20:00Z">
            <w:rPr>
              <w:rFonts w:hint="eastAsia"/>
              <w:lang w:val="en-US" w:eastAsia="zh-CN"/>
            </w:rPr>
          </w:rPrChange>
        </w:rPr>
        <w:t>OSGB</w:t>
      </w:r>
      <w:r w:rsidR="00862691" w:rsidRPr="009F2399">
        <w:rPr>
          <w:rFonts w:hint="eastAsia"/>
          <w:highlight w:val="cyan"/>
          <w:lang w:val="en-US" w:eastAsia="zh-CN"/>
          <w:rPrChange w:id="598" w:author="SUN Peifeng" w:date="2017-08-31T12:20:00Z">
            <w:rPr>
              <w:rFonts w:hint="eastAsia"/>
              <w:lang w:val="en-US" w:eastAsia="zh-CN"/>
            </w:rPr>
          </w:rPrChange>
        </w:rPr>
        <w:t>文件转为</w:t>
      </w:r>
      <w:r w:rsidR="00862691" w:rsidRPr="009F2399">
        <w:rPr>
          <w:rFonts w:hint="eastAsia"/>
          <w:highlight w:val="cyan"/>
          <w:lang w:val="en-US" w:eastAsia="zh-CN"/>
          <w:rPrChange w:id="599" w:author="SUN Peifeng" w:date="2017-08-31T12:20:00Z">
            <w:rPr>
              <w:rFonts w:hint="eastAsia"/>
              <w:lang w:val="en-US" w:eastAsia="zh-CN"/>
            </w:rPr>
          </w:rPrChange>
        </w:rPr>
        <w:t>3D Tiles</w:t>
      </w:r>
      <w:r w:rsidR="00862691" w:rsidRPr="009F2399">
        <w:rPr>
          <w:rFonts w:hint="eastAsia"/>
          <w:highlight w:val="cyan"/>
          <w:lang w:val="en-US" w:eastAsia="zh-CN"/>
          <w:rPrChange w:id="600" w:author="SUN Peifeng" w:date="2017-08-31T12:20:00Z">
            <w:rPr>
              <w:rFonts w:hint="eastAsia"/>
              <w:lang w:val="en-US" w:eastAsia="zh-CN"/>
            </w:rPr>
          </w:rPrChange>
        </w:rPr>
        <w:t>，</w:t>
      </w:r>
      <w:r w:rsidR="009D3F5A" w:rsidRPr="009F2399">
        <w:rPr>
          <w:rFonts w:hint="eastAsia"/>
          <w:highlight w:val="cyan"/>
          <w:lang w:val="en-US" w:eastAsia="zh-CN"/>
          <w:rPrChange w:id="601" w:author="SUN Peifeng" w:date="2017-08-31T12:20:00Z">
            <w:rPr>
              <w:rFonts w:hint="eastAsia"/>
              <w:lang w:val="en-US" w:eastAsia="zh-CN"/>
            </w:rPr>
          </w:rPrChange>
        </w:rPr>
        <w:t>或使用丁雨淋师姐的工具直接</w:t>
      </w:r>
      <w:r w:rsidR="00F04535" w:rsidRPr="009F2399">
        <w:rPr>
          <w:rFonts w:hint="eastAsia"/>
          <w:highlight w:val="cyan"/>
          <w:lang w:val="en-US" w:eastAsia="zh-CN"/>
          <w:rPrChange w:id="602" w:author="SUN Peifeng" w:date="2017-08-31T12:20:00Z">
            <w:rPr>
              <w:rFonts w:hint="eastAsia"/>
              <w:lang w:val="en-US" w:eastAsia="zh-CN"/>
            </w:rPr>
          </w:rPrChange>
        </w:rPr>
        <w:t>将</w:t>
      </w:r>
      <w:r w:rsidR="00D47C4E" w:rsidRPr="009F2399">
        <w:rPr>
          <w:rFonts w:hint="eastAsia"/>
          <w:highlight w:val="cyan"/>
          <w:lang w:val="en-US" w:eastAsia="zh-CN"/>
          <w:rPrChange w:id="603" w:author="SUN Peifeng" w:date="2017-08-31T12:20:00Z">
            <w:rPr>
              <w:rFonts w:hint="eastAsia"/>
              <w:lang w:val="en-US" w:eastAsia="zh-CN"/>
            </w:rPr>
          </w:rPrChange>
        </w:rPr>
        <w:t>OSGB</w:t>
      </w:r>
      <w:r w:rsidR="00D47C4E" w:rsidRPr="009F2399">
        <w:rPr>
          <w:rFonts w:hint="eastAsia"/>
          <w:highlight w:val="cyan"/>
          <w:lang w:val="en-US" w:eastAsia="zh-CN"/>
          <w:rPrChange w:id="604" w:author="SUN Peifeng" w:date="2017-08-31T12:20:00Z">
            <w:rPr>
              <w:rFonts w:hint="eastAsia"/>
              <w:lang w:val="en-US" w:eastAsia="zh-CN"/>
            </w:rPr>
          </w:rPrChange>
        </w:rPr>
        <w:t>转换为</w:t>
      </w:r>
      <w:r w:rsidR="00D47C4E" w:rsidRPr="009F2399">
        <w:rPr>
          <w:rFonts w:hint="eastAsia"/>
          <w:highlight w:val="cyan"/>
          <w:lang w:val="en-US" w:eastAsia="zh-CN"/>
          <w:rPrChange w:id="605" w:author="SUN Peifeng" w:date="2017-08-31T12:20:00Z">
            <w:rPr>
              <w:rFonts w:hint="eastAsia"/>
              <w:lang w:val="en-US" w:eastAsia="zh-CN"/>
            </w:rPr>
          </w:rPrChange>
        </w:rPr>
        <w:t>GLTF</w:t>
      </w:r>
      <w:r w:rsidR="00D47C4E" w:rsidRPr="009F2399">
        <w:rPr>
          <w:rFonts w:hint="eastAsia"/>
          <w:highlight w:val="cyan"/>
          <w:lang w:val="en-US" w:eastAsia="zh-CN"/>
          <w:rPrChange w:id="606" w:author="SUN Peifeng" w:date="2017-08-31T12:20:00Z">
            <w:rPr>
              <w:rFonts w:hint="eastAsia"/>
              <w:lang w:val="en-US" w:eastAsia="zh-CN"/>
            </w:rPr>
          </w:rPrChange>
        </w:rPr>
        <w:t>格式加载</w:t>
      </w:r>
    </w:p>
    <w:p w14:paraId="56853CF2" w14:textId="77777777" w:rsidR="00460DB5" w:rsidRPr="00423375" w:rsidRDefault="001C6A73" w:rsidP="00423375">
      <w:pPr>
        <w:pStyle w:val="Heading1"/>
        <w:numPr>
          <w:ilvl w:val="0"/>
          <w:numId w:val="1"/>
        </w:numPr>
        <w:rPr>
          <w:lang w:val="en-US"/>
        </w:rPr>
      </w:pPr>
      <w:r w:rsidRPr="00423375">
        <w:rPr>
          <w:lang w:val="en-US"/>
        </w:rPr>
        <w:t>监测数据可视化</w:t>
      </w:r>
    </w:p>
    <w:p w14:paraId="508005ED" w14:textId="77777777" w:rsidR="00460DB5" w:rsidRDefault="001C6A73" w:rsidP="00B91B9B">
      <w:pPr>
        <w:rPr>
          <w:ins w:id="607" w:author="SUN Peifeng" w:date="2017-08-31T12:42:00Z"/>
          <w:rFonts w:hint="eastAsia"/>
          <w:lang w:val="en-US"/>
        </w:rPr>
      </w:pPr>
      <w:r w:rsidRPr="00423375">
        <w:rPr>
          <w:lang w:val="en-US"/>
        </w:rPr>
        <w:t>监测数据为包含有毒有害气体数据在内的各类监测站数据，可视化形式包含对点状数据差值为二维平面热力图等。</w:t>
      </w:r>
    </w:p>
    <w:p w14:paraId="422492A7" w14:textId="1BAFAB22" w:rsidR="009F19E4" w:rsidRDefault="009F19E4" w:rsidP="00B91B9B">
      <w:pPr>
        <w:rPr>
          <w:ins w:id="608" w:author="SUN Peifeng" w:date="2017-08-31T12:42:00Z"/>
          <w:rFonts w:hint="eastAsia"/>
          <w:lang w:val="en-US" w:eastAsia="zh-CN"/>
        </w:rPr>
      </w:pPr>
      <w:ins w:id="609" w:author="SUN Peifeng" w:date="2017-08-31T12:42:00Z">
        <w:r>
          <w:rPr>
            <w:rFonts w:hint="eastAsia"/>
            <w:lang w:val="en-US" w:eastAsia="zh-CN"/>
          </w:rPr>
          <w:t>服务于数据可视化的工具栏：</w:t>
        </w:r>
      </w:ins>
    </w:p>
    <w:p w14:paraId="4656DBF1" w14:textId="0D407F46" w:rsidR="009F19E4" w:rsidRDefault="009F19E4" w:rsidP="00B91B9B">
      <w:pPr>
        <w:rPr>
          <w:ins w:id="610" w:author="SUN Peifeng" w:date="2017-08-31T12:42:00Z"/>
          <w:rFonts w:hint="eastAsia"/>
          <w:lang w:val="en-US" w:eastAsia="zh-CN"/>
        </w:rPr>
      </w:pPr>
      <w:ins w:id="611" w:author="SUN Peifeng" w:date="2017-08-31T12:42:00Z">
        <w:r w:rsidRPr="00333474">
          <w:rPr>
            <w:noProof/>
          </w:rPr>
          <w:drawing>
            <wp:inline distT="0" distB="0" distL="0" distR="0" wp14:anchorId="7E5F6848" wp14:editId="3F5BCF41">
              <wp:extent cx="1311639" cy="2801964"/>
              <wp:effectExtent l="0" t="0" r="9525" b="0"/>
              <wp:docPr id="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cstate="print">
                        <a:extLst>
                          <a:ext uri="{28A0092B-C50C-407E-A947-70E740481C1C}">
                            <a14:useLocalDpi xmlns:a14="http://schemas.microsoft.com/office/drawing/2010/main" val="0"/>
                          </a:ext>
                        </a:extLst>
                      </a:blip>
                      <a:srcRect t="4593" r="74878"/>
                      <a:stretch/>
                    </pic:blipFill>
                    <pic:spPr bwMode="auto">
                      <a:xfrm>
                        <a:off x="0" y="0"/>
                        <a:ext cx="1311799" cy="2802306"/>
                      </a:xfrm>
                      <a:prstGeom prst="rect">
                        <a:avLst/>
                      </a:prstGeom>
                      <a:ln>
                        <a:noFill/>
                      </a:ln>
                      <a:extLst>
                        <a:ext uri="{53640926-AAD7-44D8-BBD7-CCE9431645EC}">
                          <a14:shadowObscured xmlns:a14="http://schemas.microsoft.com/office/drawing/2010/main"/>
                        </a:ext>
                      </a:extLst>
                    </pic:spPr>
                  </pic:pic>
                </a:graphicData>
              </a:graphic>
            </wp:inline>
          </w:drawing>
        </w:r>
      </w:ins>
    </w:p>
    <w:p w14:paraId="79839556" w14:textId="77777777" w:rsidR="00D73048" w:rsidRPr="00AA411F" w:rsidRDefault="00D73048" w:rsidP="00D73048">
      <w:pPr>
        <w:pStyle w:val="ListParagraph"/>
        <w:widowControl w:val="0"/>
        <w:numPr>
          <w:ilvl w:val="0"/>
          <w:numId w:val="26"/>
        </w:numPr>
        <w:spacing w:after="0" w:line="240" w:lineRule="auto"/>
        <w:ind w:firstLineChars="0"/>
        <w:jc w:val="both"/>
        <w:rPr>
          <w:ins w:id="612" w:author="SUN Peifeng" w:date="2017-08-31T12:43:00Z"/>
          <w:b/>
        </w:rPr>
      </w:pPr>
      <w:ins w:id="613" w:author="SUN Peifeng" w:date="2017-08-31T12:43:00Z">
        <w:r w:rsidRPr="00AA411F">
          <w:rPr>
            <w:rFonts w:hint="eastAsia"/>
            <w:b/>
          </w:rPr>
          <w:t>数据筛选与检索</w:t>
        </w:r>
      </w:ins>
    </w:p>
    <w:p w14:paraId="4804F4A2" w14:textId="77777777" w:rsidR="00D73048" w:rsidRDefault="00D73048" w:rsidP="00D73048">
      <w:pPr>
        <w:ind w:leftChars="100" w:left="220"/>
        <w:rPr>
          <w:ins w:id="614" w:author="SUN Peifeng" w:date="2017-08-31T12:43:00Z"/>
        </w:rPr>
      </w:pPr>
      <w:ins w:id="615" w:author="SUN Peifeng" w:date="2017-08-31T12:43:00Z">
        <w:r>
          <w:rPr>
            <w:rFonts w:hint="eastAsia"/>
          </w:rPr>
          <w:t>提供对园区、站名、传感器监测数据等的筛选，实现搜索所需数据的目的</w:t>
        </w:r>
      </w:ins>
    </w:p>
    <w:p w14:paraId="0129D661" w14:textId="77777777" w:rsidR="00D73048" w:rsidRDefault="00D73048" w:rsidP="00D73048">
      <w:pPr>
        <w:pStyle w:val="ListParagraph"/>
        <w:widowControl w:val="0"/>
        <w:numPr>
          <w:ilvl w:val="1"/>
          <w:numId w:val="22"/>
        </w:numPr>
        <w:spacing w:after="0" w:line="240" w:lineRule="auto"/>
        <w:ind w:firstLineChars="0"/>
        <w:jc w:val="both"/>
        <w:rPr>
          <w:ins w:id="616" w:author="SUN Peifeng" w:date="2017-08-31T12:43:00Z"/>
        </w:rPr>
      </w:pPr>
      <w:ins w:id="617" w:author="SUN Peifeng" w:date="2017-08-31T12:43:00Z">
        <w:r>
          <w:rPr>
            <w:rFonts w:hint="eastAsia"/>
          </w:rPr>
          <w:t>按园区筛选</w:t>
        </w:r>
      </w:ins>
    </w:p>
    <w:p w14:paraId="3D11ED74" w14:textId="77777777" w:rsidR="00D73048" w:rsidRDefault="00D73048" w:rsidP="00D73048">
      <w:pPr>
        <w:pStyle w:val="ListParagraph"/>
        <w:ind w:left="840" w:firstLineChars="0" w:firstLine="0"/>
        <w:rPr>
          <w:ins w:id="618" w:author="SUN Peifeng" w:date="2017-08-31T12:43:00Z"/>
        </w:rPr>
      </w:pPr>
      <w:ins w:id="619" w:author="SUN Peifeng" w:date="2017-08-31T12:43:00Z">
        <w:r>
          <w:rPr>
            <w:rFonts w:hint="eastAsia"/>
          </w:rPr>
          <w:t>用户可指定关注的园区，从而显示所需园区的数据（可多选；一旦选定，下方的选项将因此受到限制。如：选定了甘河东区，则下方将只会显示甘河东区的站房、仪器、因子。）</w:t>
        </w:r>
      </w:ins>
    </w:p>
    <w:p w14:paraId="73CF470B" w14:textId="77777777" w:rsidR="00D73048" w:rsidRDefault="00D73048" w:rsidP="00D73048">
      <w:pPr>
        <w:pStyle w:val="ListParagraph"/>
        <w:widowControl w:val="0"/>
        <w:numPr>
          <w:ilvl w:val="1"/>
          <w:numId w:val="22"/>
        </w:numPr>
        <w:spacing w:after="0" w:line="240" w:lineRule="auto"/>
        <w:ind w:firstLineChars="0"/>
        <w:jc w:val="both"/>
        <w:rPr>
          <w:ins w:id="620" w:author="SUN Peifeng" w:date="2017-08-31T12:43:00Z"/>
        </w:rPr>
      </w:pPr>
      <w:ins w:id="621" w:author="SUN Peifeng" w:date="2017-08-31T12:43:00Z">
        <w:r>
          <w:rPr>
            <w:rFonts w:hint="eastAsia"/>
          </w:rPr>
          <w:lastRenderedPageBreak/>
          <w:t>按</w:t>
        </w:r>
        <w:r>
          <w:t>站房</w:t>
        </w:r>
        <w:r>
          <w:rPr>
            <w:rFonts w:hint="eastAsia"/>
          </w:rPr>
          <w:t>筛选</w:t>
        </w:r>
      </w:ins>
    </w:p>
    <w:p w14:paraId="71E5565F" w14:textId="77777777" w:rsidR="00D73048" w:rsidRDefault="00D73048" w:rsidP="00D73048">
      <w:pPr>
        <w:pStyle w:val="ListParagraph"/>
        <w:ind w:left="840" w:firstLineChars="0" w:firstLine="0"/>
        <w:rPr>
          <w:ins w:id="622" w:author="SUN Peifeng" w:date="2017-08-31T12:43:00Z"/>
        </w:rPr>
      </w:pPr>
      <w:ins w:id="623" w:author="SUN Peifeng" w:date="2017-08-31T12:43:00Z">
        <w:r>
          <w:rPr>
            <w:rFonts w:hint="eastAsia"/>
          </w:rPr>
          <w:t>用户可指定关注的</w:t>
        </w:r>
        <w:r>
          <w:t>站房</w:t>
        </w:r>
        <w:r>
          <w:rPr>
            <w:rFonts w:hint="eastAsia"/>
          </w:rPr>
          <w:t>，从而显示所需</w:t>
        </w:r>
        <w:r>
          <w:t>站房</w:t>
        </w:r>
        <w:r>
          <w:rPr>
            <w:rFonts w:hint="eastAsia"/>
          </w:rPr>
          <w:t>的数据（可多选；一旦选定，下方的选项将因此受到限制。如：选定了甘河东区的“站房</w:t>
        </w:r>
        <w:r>
          <w:rPr>
            <w:rFonts w:hint="eastAsia"/>
          </w:rPr>
          <w:t>1</w:t>
        </w:r>
        <w:r>
          <w:rPr>
            <w:rFonts w:hint="eastAsia"/>
          </w:rPr>
          <w:t>”，则下方将只会显示甘河东区“站房</w:t>
        </w:r>
        <w:r>
          <w:rPr>
            <w:rFonts w:hint="eastAsia"/>
          </w:rPr>
          <w:t>1</w:t>
        </w:r>
        <w:r>
          <w:rPr>
            <w:rFonts w:hint="eastAsia"/>
          </w:rPr>
          <w:t>”的仪器、因子。下同）</w:t>
        </w:r>
      </w:ins>
    </w:p>
    <w:p w14:paraId="062F7194" w14:textId="77777777" w:rsidR="00D73048" w:rsidRDefault="00D73048" w:rsidP="00D73048">
      <w:pPr>
        <w:pStyle w:val="ListParagraph"/>
        <w:widowControl w:val="0"/>
        <w:numPr>
          <w:ilvl w:val="1"/>
          <w:numId w:val="22"/>
        </w:numPr>
        <w:spacing w:after="0" w:line="240" w:lineRule="auto"/>
        <w:ind w:firstLineChars="0"/>
        <w:jc w:val="both"/>
        <w:rPr>
          <w:ins w:id="624" w:author="SUN Peifeng" w:date="2017-08-31T12:43:00Z"/>
        </w:rPr>
      </w:pPr>
      <w:ins w:id="625" w:author="SUN Peifeng" w:date="2017-08-31T12:43:00Z">
        <w:r>
          <w:rPr>
            <w:rFonts w:hint="eastAsia"/>
          </w:rPr>
          <w:t>按仪器筛选</w:t>
        </w:r>
      </w:ins>
    </w:p>
    <w:p w14:paraId="6524E001" w14:textId="77777777" w:rsidR="00D73048" w:rsidRDefault="00D73048" w:rsidP="00D73048">
      <w:pPr>
        <w:pStyle w:val="ListParagraph"/>
        <w:ind w:left="840" w:firstLineChars="0" w:firstLine="0"/>
        <w:rPr>
          <w:ins w:id="626" w:author="SUN Peifeng" w:date="2017-08-31T12:43:00Z"/>
        </w:rPr>
      </w:pPr>
      <w:ins w:id="627" w:author="SUN Peifeng" w:date="2017-08-31T12:43:00Z">
        <w:r>
          <w:rPr>
            <w:rFonts w:hint="eastAsia"/>
          </w:rPr>
          <w:t>用户可指定关注的仪器数据，从而显示所需的仪器监测数据</w:t>
        </w:r>
      </w:ins>
    </w:p>
    <w:p w14:paraId="52B26AC4" w14:textId="77777777" w:rsidR="00D73048" w:rsidRDefault="00D73048" w:rsidP="00D73048">
      <w:pPr>
        <w:pStyle w:val="ListParagraph"/>
        <w:widowControl w:val="0"/>
        <w:numPr>
          <w:ilvl w:val="1"/>
          <w:numId w:val="22"/>
        </w:numPr>
        <w:spacing w:after="0" w:line="240" w:lineRule="auto"/>
        <w:ind w:firstLineChars="0"/>
        <w:jc w:val="both"/>
        <w:rPr>
          <w:ins w:id="628" w:author="SUN Peifeng" w:date="2017-08-31T12:43:00Z"/>
        </w:rPr>
      </w:pPr>
      <w:ins w:id="629" w:author="SUN Peifeng" w:date="2017-08-31T12:43:00Z">
        <w:r>
          <w:rPr>
            <w:rFonts w:hint="eastAsia"/>
          </w:rPr>
          <w:t>按因子筛选</w:t>
        </w:r>
      </w:ins>
    </w:p>
    <w:p w14:paraId="21B6CA54" w14:textId="77777777" w:rsidR="00D73048" w:rsidRPr="00536A32" w:rsidRDefault="00D73048" w:rsidP="00D73048">
      <w:pPr>
        <w:pStyle w:val="ListParagraph"/>
        <w:ind w:left="840" w:firstLineChars="0" w:firstLine="0"/>
        <w:rPr>
          <w:ins w:id="630" w:author="SUN Peifeng" w:date="2017-08-31T12:43:00Z"/>
        </w:rPr>
      </w:pPr>
      <w:ins w:id="631" w:author="SUN Peifeng" w:date="2017-08-31T12:43:00Z">
        <w:r>
          <w:rPr>
            <w:rFonts w:hint="eastAsia"/>
          </w:rPr>
          <w:t>用户可指定关注的因子，从而显示所需因子的数据（为了直观，在可视化界面上，每个测站上最多可以显示</w:t>
        </w:r>
        <w:r>
          <w:rPr>
            <w:rFonts w:hint="eastAsia"/>
          </w:rPr>
          <w:t>10</w:t>
        </w:r>
        <w:r>
          <w:rPr>
            <w:rFonts w:hint="eastAsia"/>
          </w:rPr>
          <w:t>种因子的数据）</w:t>
        </w:r>
      </w:ins>
    </w:p>
    <w:p w14:paraId="7C7CCC48" w14:textId="77777777" w:rsidR="00D73048" w:rsidRDefault="00D73048" w:rsidP="00D73048">
      <w:pPr>
        <w:pStyle w:val="ListParagraph"/>
        <w:widowControl w:val="0"/>
        <w:numPr>
          <w:ilvl w:val="1"/>
          <w:numId w:val="22"/>
        </w:numPr>
        <w:spacing w:after="0" w:line="240" w:lineRule="auto"/>
        <w:ind w:firstLineChars="0"/>
        <w:jc w:val="both"/>
        <w:rPr>
          <w:ins w:id="632" w:author="SUN Peifeng" w:date="2017-08-31T12:43:00Z"/>
        </w:rPr>
      </w:pPr>
      <w:ins w:id="633" w:author="SUN Peifeng" w:date="2017-08-31T12:43:00Z">
        <w:r>
          <w:rPr>
            <w:rFonts w:hint="eastAsia"/>
          </w:rPr>
          <w:t>按时间筛选</w:t>
        </w:r>
      </w:ins>
    </w:p>
    <w:p w14:paraId="5AB5E934" w14:textId="77777777" w:rsidR="00D73048" w:rsidRDefault="00D73048" w:rsidP="00D73048">
      <w:pPr>
        <w:pStyle w:val="ListParagraph"/>
        <w:ind w:left="840" w:firstLineChars="0" w:firstLine="0"/>
        <w:rPr>
          <w:ins w:id="634" w:author="SUN Peifeng" w:date="2017-08-31T12:43:00Z"/>
          <w:rFonts w:ascii="Calibri" w:hAnsi="Calibri" w:cs="Calibri"/>
        </w:rPr>
      </w:pPr>
      <w:ins w:id="635" w:author="SUN Peifeng" w:date="2017-08-31T12:43:00Z">
        <w:r>
          <w:rPr>
            <w:rFonts w:ascii="Calibri" w:hAnsi="Calibri" w:cs="Calibri" w:hint="eastAsia"/>
          </w:rPr>
          <w:t>用户可指定起止时间，用于进一步筛选所需的数据</w:t>
        </w:r>
      </w:ins>
    </w:p>
    <w:p w14:paraId="3D44F312" w14:textId="77777777" w:rsidR="009F19E4" w:rsidRPr="00D73048" w:rsidRDefault="009F19E4" w:rsidP="00B91B9B">
      <w:pPr>
        <w:rPr>
          <w:ins w:id="636" w:author="SUN Peifeng" w:date="2017-08-31T12:42:00Z"/>
          <w:rFonts w:hint="eastAsia"/>
          <w:lang w:eastAsia="zh-CN"/>
          <w:rPrChange w:id="637" w:author="SUN Peifeng" w:date="2017-08-31T12:43:00Z">
            <w:rPr>
              <w:ins w:id="638" w:author="SUN Peifeng" w:date="2017-08-31T12:42:00Z"/>
              <w:rFonts w:hint="eastAsia"/>
              <w:lang w:val="en-US" w:eastAsia="zh-CN"/>
            </w:rPr>
          </w:rPrChange>
        </w:rPr>
      </w:pPr>
    </w:p>
    <w:p w14:paraId="402AB9BE" w14:textId="77777777" w:rsidR="009F19E4" w:rsidRPr="00423375" w:rsidRDefault="009F19E4" w:rsidP="00B91B9B">
      <w:pPr>
        <w:rPr>
          <w:rFonts w:hint="eastAsia"/>
          <w:lang w:val="en-US" w:eastAsia="zh-CN"/>
        </w:rPr>
      </w:pPr>
    </w:p>
    <w:p w14:paraId="5A703228" w14:textId="5EF88C13" w:rsidR="00460DB5" w:rsidRPr="00423375" w:rsidRDefault="001C6A73" w:rsidP="00B91B9B">
      <w:pPr>
        <w:rPr>
          <w:lang w:val="en-US"/>
        </w:rPr>
      </w:pPr>
      <w:r w:rsidRPr="00423375">
        <w:rPr>
          <w:lang w:val="en-US"/>
        </w:rPr>
        <w:t>具体功能包括：</w:t>
      </w:r>
      <w:r w:rsidR="00B91B9B">
        <w:rPr>
          <w:lang w:val="en-US"/>
        </w:rPr>
        <w:tab/>
      </w:r>
    </w:p>
    <w:p w14:paraId="1D41194D" w14:textId="1EBDB959" w:rsidR="00460DB5" w:rsidRDefault="001C6A73" w:rsidP="005054F6">
      <w:pPr>
        <w:pStyle w:val="ListParagraph"/>
        <w:numPr>
          <w:ilvl w:val="0"/>
          <w:numId w:val="13"/>
        </w:numPr>
        <w:ind w:firstLineChars="0"/>
        <w:rPr>
          <w:ins w:id="639" w:author="SUN Peifeng" w:date="2017-08-31T12:24:00Z"/>
          <w:rFonts w:hint="eastAsia"/>
          <w:lang w:val="en-US"/>
        </w:rPr>
      </w:pPr>
      <w:commentRangeStart w:id="640"/>
      <w:r w:rsidRPr="005054F6">
        <w:rPr>
          <w:lang w:val="en-US"/>
        </w:rPr>
        <w:t>基于测站位置的</w:t>
      </w:r>
      <w:ins w:id="641" w:author="SUN Peifeng" w:date="2017-08-31T12:24:00Z">
        <w:r w:rsidR="00F17249">
          <w:rPr>
            <w:rFonts w:hint="eastAsia"/>
            <w:lang w:val="en-US"/>
          </w:rPr>
          <w:t>实时</w:t>
        </w:r>
      </w:ins>
      <w:r w:rsidRPr="005054F6">
        <w:rPr>
          <w:lang w:val="en-US"/>
        </w:rPr>
        <w:t>监测数据可视化：可选择单一要素可视化展示或多要素的分别可视化展示；</w:t>
      </w:r>
    </w:p>
    <w:p w14:paraId="4C321B90" w14:textId="30627717" w:rsidR="0013687D" w:rsidRDefault="007044AF" w:rsidP="0013687D">
      <w:pPr>
        <w:pStyle w:val="ListParagraph"/>
        <w:ind w:left="840" w:firstLineChars="0" w:firstLine="0"/>
        <w:rPr>
          <w:ins w:id="642" w:author="SUN Peifeng" w:date="2017-08-31T12:26:00Z"/>
          <w:rFonts w:hint="eastAsia"/>
          <w:lang w:val="en-US" w:eastAsia="zh-CN"/>
        </w:rPr>
        <w:pPrChange w:id="643" w:author="SUN Peifeng" w:date="2017-08-31T12:24:00Z">
          <w:pPr>
            <w:pStyle w:val="ListParagraph"/>
            <w:numPr>
              <w:numId w:val="13"/>
            </w:numPr>
            <w:ind w:left="840" w:firstLineChars="0" w:hanging="480"/>
          </w:pPr>
        </w:pPrChange>
      </w:pPr>
      <w:ins w:id="644" w:author="SUN Peifeng" w:date="2017-08-31T12:26:00Z">
        <w:r>
          <w:rPr>
            <w:rFonts w:hint="eastAsia"/>
            <w:lang w:val="en-US" w:eastAsia="zh-CN"/>
          </w:rPr>
          <w:t>设计逻辑：</w:t>
        </w:r>
      </w:ins>
    </w:p>
    <w:p w14:paraId="4C7F6866" w14:textId="775AD78C" w:rsidR="007A4806" w:rsidRDefault="007A4806" w:rsidP="0013687D">
      <w:pPr>
        <w:pStyle w:val="ListParagraph"/>
        <w:ind w:left="840" w:firstLineChars="0" w:firstLine="0"/>
        <w:rPr>
          <w:ins w:id="645" w:author="SUN Peifeng" w:date="2017-08-31T12:26:00Z"/>
          <w:rFonts w:hint="eastAsia"/>
          <w:lang w:val="en-US" w:eastAsia="zh-CN"/>
        </w:rPr>
        <w:pPrChange w:id="646" w:author="SUN Peifeng" w:date="2017-08-31T12:24:00Z">
          <w:pPr>
            <w:pStyle w:val="ListParagraph"/>
            <w:numPr>
              <w:numId w:val="13"/>
            </w:numPr>
            <w:ind w:left="840" w:firstLineChars="0" w:hanging="480"/>
          </w:pPr>
        </w:pPrChange>
      </w:pPr>
      <w:ins w:id="647" w:author="SUN Peifeng" w:date="2017-08-31T12:26:00Z">
        <w:r>
          <w:rPr>
            <w:rFonts w:hint="eastAsia"/>
            <w:lang w:val="en-US" w:eastAsia="zh-CN"/>
          </w:rPr>
          <w:t>测站位置坐标；</w:t>
        </w:r>
      </w:ins>
      <w:ins w:id="648" w:author="SUN Peifeng" w:date="2017-08-31T12:27:00Z">
        <w:r>
          <w:rPr>
            <w:rFonts w:hint="eastAsia"/>
            <w:lang w:val="en-US" w:eastAsia="zh-CN"/>
          </w:rPr>
          <w:t>大头针的设计方式；</w:t>
        </w:r>
      </w:ins>
    </w:p>
    <w:p w14:paraId="1C6A0337" w14:textId="20ECB122" w:rsidR="007044AF" w:rsidRDefault="007044AF" w:rsidP="0013687D">
      <w:pPr>
        <w:pStyle w:val="ListParagraph"/>
        <w:ind w:left="840" w:firstLineChars="0" w:firstLine="0"/>
        <w:rPr>
          <w:ins w:id="649" w:author="SUN Peifeng" w:date="2017-08-31T12:26:00Z"/>
          <w:rFonts w:hint="eastAsia"/>
          <w:lang w:val="en-US" w:eastAsia="zh-CN"/>
        </w:rPr>
        <w:pPrChange w:id="650" w:author="SUN Peifeng" w:date="2017-08-31T12:24:00Z">
          <w:pPr>
            <w:pStyle w:val="ListParagraph"/>
            <w:numPr>
              <w:numId w:val="13"/>
            </w:numPr>
            <w:ind w:left="840" w:firstLineChars="0" w:hanging="480"/>
          </w:pPr>
        </w:pPrChange>
      </w:pPr>
      <w:ins w:id="651" w:author="SUN Peifeng" w:date="2017-08-31T12:26:00Z">
        <w:r>
          <w:rPr>
            <w:rFonts w:hint="eastAsia"/>
            <w:lang w:val="en-US" w:eastAsia="zh-CN"/>
          </w:rPr>
          <w:t>实现形式：</w:t>
        </w:r>
      </w:ins>
    </w:p>
    <w:p w14:paraId="64963304" w14:textId="77777777" w:rsidR="007044AF" w:rsidRPr="005054F6" w:rsidRDefault="007044AF" w:rsidP="0013687D">
      <w:pPr>
        <w:pStyle w:val="ListParagraph"/>
        <w:ind w:left="840" w:firstLineChars="0" w:firstLine="0"/>
        <w:rPr>
          <w:rFonts w:hint="eastAsia"/>
          <w:lang w:val="en-US" w:eastAsia="zh-CN"/>
        </w:rPr>
        <w:pPrChange w:id="652" w:author="SUN Peifeng" w:date="2017-08-31T12:24:00Z">
          <w:pPr>
            <w:pStyle w:val="ListParagraph"/>
            <w:numPr>
              <w:numId w:val="13"/>
            </w:numPr>
            <w:ind w:left="840" w:firstLineChars="0" w:hanging="480"/>
          </w:pPr>
        </w:pPrChange>
      </w:pPr>
    </w:p>
    <w:p w14:paraId="1F446902" w14:textId="77777777" w:rsidR="0013687D" w:rsidRDefault="001C6A73" w:rsidP="005054F6">
      <w:pPr>
        <w:pStyle w:val="ListParagraph"/>
        <w:numPr>
          <w:ilvl w:val="0"/>
          <w:numId w:val="13"/>
        </w:numPr>
        <w:ind w:firstLineChars="0"/>
        <w:rPr>
          <w:ins w:id="653" w:author="SUN Peifeng" w:date="2017-08-31T12:24:00Z"/>
          <w:rFonts w:hint="eastAsia"/>
          <w:lang w:val="en-US"/>
        </w:rPr>
      </w:pPr>
      <w:r w:rsidRPr="005054F6">
        <w:rPr>
          <w:lang w:val="en-US"/>
        </w:rPr>
        <w:t>基于测站的单一</w:t>
      </w:r>
      <w:ins w:id="654" w:author="SUN Peifeng" w:date="2017-08-31T12:24:00Z">
        <w:r w:rsidR="0013687D">
          <w:rPr>
            <w:rFonts w:hint="eastAsia"/>
            <w:lang w:val="en-US"/>
          </w:rPr>
          <w:t>或多</w:t>
        </w:r>
      </w:ins>
      <w:r w:rsidRPr="005054F6">
        <w:rPr>
          <w:lang w:val="en-US"/>
        </w:rPr>
        <w:t>要素监测数据时序可视化展示</w:t>
      </w:r>
    </w:p>
    <w:p w14:paraId="1BABA73F" w14:textId="2CE1AD67" w:rsidR="0013687D" w:rsidRDefault="0013687D" w:rsidP="0013687D">
      <w:pPr>
        <w:pStyle w:val="ListParagraph"/>
        <w:widowControl w:val="0"/>
        <w:spacing w:after="0" w:line="240" w:lineRule="auto"/>
        <w:ind w:left="840" w:firstLineChars="0" w:firstLine="0"/>
        <w:jc w:val="both"/>
        <w:rPr>
          <w:ins w:id="655" w:author="SUN Peifeng" w:date="2017-08-31T12:25:00Z"/>
          <w:rFonts w:hint="eastAsia"/>
          <w:b/>
          <w:lang w:eastAsia="zh-CN"/>
        </w:rPr>
        <w:pPrChange w:id="656" w:author="SUN Peifeng" w:date="2017-08-31T12:25:00Z">
          <w:pPr>
            <w:pStyle w:val="ListParagraph"/>
            <w:widowControl w:val="0"/>
            <w:numPr>
              <w:numId w:val="13"/>
            </w:numPr>
            <w:spacing w:after="0" w:line="240" w:lineRule="auto"/>
            <w:ind w:left="840" w:firstLineChars="0" w:hanging="480"/>
            <w:jc w:val="both"/>
          </w:pPr>
        </w:pPrChange>
      </w:pPr>
      <w:ins w:id="657" w:author="SUN Peifeng" w:date="2017-08-31T12:25:00Z">
        <w:r>
          <w:rPr>
            <w:rFonts w:hint="eastAsia"/>
            <w:b/>
            <w:lang w:eastAsia="zh-CN"/>
          </w:rPr>
          <w:t>设计逻辑：</w:t>
        </w:r>
      </w:ins>
    </w:p>
    <w:p w14:paraId="68C61DD6" w14:textId="77777777" w:rsidR="0013687D" w:rsidRDefault="0013687D" w:rsidP="0013687D">
      <w:pPr>
        <w:pStyle w:val="ListParagraph"/>
        <w:widowControl w:val="0"/>
        <w:spacing w:after="0" w:line="240" w:lineRule="auto"/>
        <w:ind w:left="840" w:firstLineChars="0" w:firstLine="0"/>
        <w:jc w:val="both"/>
        <w:rPr>
          <w:ins w:id="658" w:author="SUN Peifeng" w:date="2017-08-31T12:25:00Z"/>
          <w:rFonts w:hint="eastAsia"/>
          <w:b/>
          <w:lang w:eastAsia="zh-CN"/>
        </w:rPr>
        <w:pPrChange w:id="659" w:author="SUN Peifeng" w:date="2017-08-31T12:25:00Z">
          <w:pPr>
            <w:pStyle w:val="ListParagraph"/>
            <w:widowControl w:val="0"/>
            <w:numPr>
              <w:numId w:val="13"/>
            </w:numPr>
            <w:spacing w:after="0" w:line="240" w:lineRule="auto"/>
            <w:ind w:left="840" w:firstLineChars="0" w:hanging="480"/>
            <w:jc w:val="both"/>
          </w:pPr>
        </w:pPrChange>
      </w:pPr>
    </w:p>
    <w:p w14:paraId="5D421857" w14:textId="77777777" w:rsidR="007044AF" w:rsidRDefault="007044AF" w:rsidP="0013687D">
      <w:pPr>
        <w:pStyle w:val="ListParagraph"/>
        <w:widowControl w:val="0"/>
        <w:spacing w:after="0" w:line="240" w:lineRule="auto"/>
        <w:ind w:left="840" w:firstLineChars="0" w:firstLine="0"/>
        <w:jc w:val="both"/>
        <w:rPr>
          <w:ins w:id="660" w:author="SUN Peifeng" w:date="2017-08-31T12:25:00Z"/>
          <w:rFonts w:hint="eastAsia"/>
          <w:b/>
          <w:lang w:eastAsia="zh-CN"/>
        </w:rPr>
        <w:pPrChange w:id="661" w:author="SUN Peifeng" w:date="2017-08-31T12:25:00Z">
          <w:pPr>
            <w:pStyle w:val="ListParagraph"/>
            <w:widowControl w:val="0"/>
            <w:numPr>
              <w:numId w:val="13"/>
            </w:numPr>
            <w:spacing w:after="0" w:line="240" w:lineRule="auto"/>
            <w:ind w:left="840" w:firstLineChars="0" w:hanging="480"/>
            <w:jc w:val="both"/>
          </w:pPr>
        </w:pPrChange>
      </w:pPr>
      <w:ins w:id="662" w:author="SUN Peifeng" w:date="2017-08-31T12:25:00Z">
        <w:r>
          <w:rPr>
            <w:rFonts w:hint="eastAsia"/>
            <w:b/>
            <w:lang w:eastAsia="zh-CN"/>
          </w:rPr>
          <w:t>表现形式：</w:t>
        </w:r>
      </w:ins>
    </w:p>
    <w:p w14:paraId="14DB14C8" w14:textId="4ED90657" w:rsidR="0013687D" w:rsidRDefault="0013687D" w:rsidP="0013687D">
      <w:pPr>
        <w:pStyle w:val="ListParagraph"/>
        <w:widowControl w:val="0"/>
        <w:spacing w:after="0" w:line="240" w:lineRule="auto"/>
        <w:ind w:left="840" w:firstLineChars="0" w:firstLine="0"/>
        <w:jc w:val="both"/>
        <w:rPr>
          <w:ins w:id="663" w:author="SUN Peifeng" w:date="2017-08-31T12:29:00Z"/>
          <w:rFonts w:hint="eastAsia"/>
          <w:b/>
        </w:rPr>
        <w:pPrChange w:id="664" w:author="SUN Peifeng" w:date="2017-08-31T12:25:00Z">
          <w:pPr>
            <w:pStyle w:val="ListParagraph"/>
            <w:widowControl w:val="0"/>
            <w:numPr>
              <w:numId w:val="13"/>
            </w:numPr>
            <w:spacing w:after="0" w:line="240" w:lineRule="auto"/>
            <w:ind w:left="840" w:firstLineChars="0" w:hanging="480"/>
            <w:jc w:val="both"/>
          </w:pPr>
        </w:pPrChange>
      </w:pPr>
      <w:ins w:id="665" w:author="SUN Peifeng" w:date="2017-08-31T12:25:00Z">
        <w:r>
          <w:rPr>
            <w:rFonts w:hint="eastAsia"/>
            <w:b/>
          </w:rPr>
          <w:t>通过主界面时间轴可以实现对场景中监测数据（监测站点、因子）等实现</w:t>
        </w:r>
      </w:ins>
      <w:ins w:id="666" w:author="SUN Peifeng" w:date="2017-08-31T12:29:00Z">
        <w:r w:rsidR="00D66485">
          <w:rPr>
            <w:rFonts w:hint="eastAsia"/>
            <w:b/>
          </w:rPr>
          <w:t>三维可视化形式；</w:t>
        </w:r>
      </w:ins>
    </w:p>
    <w:p w14:paraId="3BB5F732" w14:textId="77777777" w:rsidR="00D66485" w:rsidRPr="008A5675" w:rsidRDefault="00D66485" w:rsidP="0013687D">
      <w:pPr>
        <w:pStyle w:val="ListParagraph"/>
        <w:widowControl w:val="0"/>
        <w:spacing w:after="0" w:line="240" w:lineRule="auto"/>
        <w:ind w:left="840" w:firstLineChars="0" w:firstLine="0"/>
        <w:jc w:val="both"/>
        <w:rPr>
          <w:ins w:id="667" w:author="SUN Peifeng" w:date="2017-08-31T12:25:00Z"/>
          <w:b/>
          <w:highlight w:val="green"/>
        </w:rPr>
        <w:pPrChange w:id="668" w:author="SUN Peifeng" w:date="2017-08-31T12:25:00Z">
          <w:pPr>
            <w:pStyle w:val="ListParagraph"/>
            <w:widowControl w:val="0"/>
            <w:numPr>
              <w:numId w:val="13"/>
            </w:numPr>
            <w:spacing w:after="0" w:line="240" w:lineRule="auto"/>
            <w:ind w:left="840" w:firstLineChars="0" w:hanging="480"/>
            <w:jc w:val="both"/>
          </w:pPr>
        </w:pPrChange>
      </w:pPr>
    </w:p>
    <w:p w14:paraId="33B9008B" w14:textId="77777777" w:rsidR="0013687D" w:rsidRDefault="0013687D" w:rsidP="0013687D">
      <w:pPr>
        <w:pStyle w:val="ListParagraph"/>
        <w:ind w:left="840" w:firstLineChars="0" w:firstLine="0"/>
        <w:rPr>
          <w:ins w:id="669" w:author="SUN Peifeng" w:date="2017-08-31T17:49:00Z"/>
          <w:rFonts w:hint="eastAsia"/>
          <w:highlight w:val="green"/>
        </w:rPr>
        <w:pPrChange w:id="670" w:author="SUN Peifeng" w:date="2017-08-31T12:25:00Z">
          <w:pPr>
            <w:pStyle w:val="ListParagraph"/>
            <w:numPr>
              <w:numId w:val="13"/>
            </w:numPr>
            <w:ind w:left="840" w:firstLineChars="0" w:hanging="480"/>
          </w:pPr>
        </w:pPrChange>
      </w:pPr>
      <w:ins w:id="671" w:author="SUN Peifeng" w:date="2017-08-31T12:25:00Z">
        <w:r w:rsidRPr="00AF1062">
          <w:rPr>
            <w:rFonts w:hint="eastAsia"/>
            <w:highlight w:val="green"/>
          </w:rPr>
          <w:t>当点击某大头针时，将跳出如下图的提示框，用户可根据需要点击标签，查看</w:t>
        </w:r>
        <w:r w:rsidRPr="00AF1062">
          <w:rPr>
            <w:highlight w:val="green"/>
          </w:rPr>
          <w:t>测站的单一要素时序监测数据</w:t>
        </w:r>
        <w:r w:rsidRPr="00AF1062">
          <w:rPr>
            <w:rFonts w:hint="eastAsia"/>
            <w:highlight w:val="green"/>
          </w:rPr>
          <w:t>，或该测站的基本信息，如图三所示。</w:t>
        </w:r>
      </w:ins>
    </w:p>
    <w:p w14:paraId="66841F2A" w14:textId="27EEFD77" w:rsidR="00861AA5" w:rsidRPr="00861AA5" w:rsidRDefault="00861AA5" w:rsidP="00861AA5">
      <w:pPr>
        <w:rPr>
          <w:ins w:id="672" w:author="SUN Peifeng" w:date="2017-08-31T17:49:00Z"/>
          <w:rFonts w:hint="eastAsia"/>
          <w:b/>
          <w:rPrChange w:id="673" w:author="SUN Peifeng" w:date="2017-08-31T17:50:00Z">
            <w:rPr>
              <w:ins w:id="674" w:author="SUN Peifeng" w:date="2017-08-31T17:49:00Z"/>
              <w:rFonts w:hint="eastAsia"/>
            </w:rPr>
          </w:rPrChange>
        </w:rPr>
        <w:pPrChange w:id="675" w:author="SUN Peifeng" w:date="2017-08-31T17:50:00Z">
          <w:pPr>
            <w:pStyle w:val="ListParagraph"/>
            <w:numPr>
              <w:ilvl w:val="1"/>
              <w:numId w:val="18"/>
            </w:numPr>
            <w:ind w:left="792" w:firstLineChars="0" w:hanging="432"/>
          </w:pPr>
        </w:pPrChange>
      </w:pPr>
      <w:ins w:id="676" w:author="SUN Peifeng" w:date="2017-08-31T17:49:00Z">
        <w:r w:rsidRPr="00861AA5">
          <w:rPr>
            <w:rFonts w:hint="eastAsia"/>
            <w:b/>
            <w:rPrChange w:id="677" w:author="SUN Peifeng" w:date="2017-08-31T17:50:00Z">
              <w:rPr>
                <w:rFonts w:hint="eastAsia"/>
              </w:rPr>
            </w:rPrChange>
          </w:rPr>
          <w:t>热力图</w:t>
        </w:r>
      </w:ins>
      <w:ins w:id="678" w:author="SUN Peifeng" w:date="2017-08-31T17:50:00Z">
        <w:r>
          <w:rPr>
            <w:rFonts w:hint="eastAsia"/>
            <w:b/>
          </w:rPr>
          <w:t>：</w:t>
        </w:r>
      </w:ins>
    </w:p>
    <w:p w14:paraId="75AC6B04" w14:textId="77777777" w:rsidR="00861AA5" w:rsidRPr="00D4723D" w:rsidRDefault="00861AA5" w:rsidP="00861AA5">
      <w:pPr>
        <w:ind w:left="0" w:firstLine="360"/>
        <w:rPr>
          <w:ins w:id="679" w:author="SUN Peifeng" w:date="2017-08-31T17:49:00Z"/>
          <w:rFonts w:hint="eastAsia"/>
          <w:lang w:eastAsia="zh-CN"/>
        </w:rPr>
      </w:pPr>
      <w:ins w:id="680" w:author="SUN Peifeng" w:date="2017-08-31T17:49:00Z">
        <w:r w:rsidRPr="00EF3CB9">
          <w:rPr>
            <w:lang w:eastAsia="zh-CN"/>
          </w:rPr>
          <w:lastRenderedPageBreak/>
          <w:drawing>
            <wp:anchor distT="0" distB="0" distL="114300" distR="114300" simplePos="0" relativeHeight="251665408" behindDoc="0" locked="0" layoutInCell="1" allowOverlap="1" wp14:anchorId="1F4410A4" wp14:editId="113F212C">
              <wp:simplePos x="0" y="0"/>
              <wp:positionH relativeFrom="column">
                <wp:posOffset>0</wp:posOffset>
              </wp:positionH>
              <wp:positionV relativeFrom="paragraph">
                <wp:posOffset>269875</wp:posOffset>
              </wp:positionV>
              <wp:extent cx="5274945" cy="2760980"/>
              <wp:effectExtent l="0" t="0" r="8255" b="762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945" cy="2760980"/>
                      </a:xfrm>
                      <a:prstGeom prst="rect">
                        <a:avLst/>
                      </a:prstGeom>
                    </pic:spPr>
                  </pic:pic>
                </a:graphicData>
              </a:graphic>
            </wp:anchor>
          </w:drawing>
        </w:r>
      </w:ins>
    </w:p>
    <w:p w14:paraId="729273B5" w14:textId="77777777" w:rsidR="00861AA5" w:rsidRDefault="00861AA5" w:rsidP="00861AA5">
      <w:pPr>
        <w:jc w:val="center"/>
        <w:rPr>
          <w:ins w:id="681" w:author="SUN Peifeng" w:date="2017-08-31T17:49:00Z"/>
        </w:rPr>
      </w:pPr>
      <w:ins w:id="682" w:author="SUN Peifeng" w:date="2017-08-31T17:49:00Z">
        <w:r>
          <w:t>图</w:t>
        </w:r>
        <w:r>
          <w:rPr>
            <w:rFonts w:hint="eastAsia"/>
          </w:rPr>
          <w:t>？</w:t>
        </w:r>
        <w:r>
          <w:rPr>
            <w:rFonts w:hint="eastAsia"/>
          </w:rPr>
          <w:t xml:space="preserve"> </w:t>
        </w:r>
        <w:r>
          <w:rPr>
            <w:rFonts w:hint="eastAsia"/>
            <w:lang w:eastAsia="zh-CN"/>
          </w:rPr>
          <w:t>热力图设计</w:t>
        </w:r>
        <w:r>
          <w:rPr>
            <w:rFonts w:hint="eastAsia"/>
          </w:rPr>
          <w:t>形式</w:t>
        </w:r>
      </w:ins>
    </w:p>
    <w:p w14:paraId="776DDF4F" w14:textId="77777777" w:rsidR="00861AA5" w:rsidRDefault="00861AA5" w:rsidP="00861AA5">
      <w:pPr>
        <w:pStyle w:val="ListParagraph"/>
        <w:widowControl w:val="0"/>
        <w:spacing w:after="0" w:line="240" w:lineRule="auto"/>
        <w:ind w:left="480" w:firstLineChars="0" w:firstLine="0"/>
        <w:jc w:val="both"/>
        <w:rPr>
          <w:ins w:id="683" w:author="SUN Peifeng" w:date="2017-08-31T17:49:00Z"/>
        </w:rPr>
      </w:pPr>
    </w:p>
    <w:p w14:paraId="4D1CE3F1" w14:textId="77777777" w:rsidR="00861AA5" w:rsidRDefault="00861AA5" w:rsidP="00861AA5">
      <w:pPr>
        <w:rPr>
          <w:ins w:id="684" w:author="SUN Peifeng" w:date="2017-08-31T17:49:00Z"/>
          <w:rFonts w:hint="eastAsia"/>
          <w:lang w:eastAsia="zh-CN"/>
        </w:rPr>
      </w:pPr>
      <w:ins w:id="685" w:author="SUN Peifeng" w:date="2017-08-31T17:49:00Z">
        <w:r>
          <w:rPr>
            <w:rFonts w:hint="eastAsia"/>
            <w:lang w:eastAsia="zh-CN"/>
          </w:rPr>
          <w:t>当用户选中一个站房时，用户可以在弹出的详情框中点击热力图按钮，打开此站房监测数据所统计而成的热力图，如图？所示。</w:t>
        </w:r>
      </w:ins>
    </w:p>
    <w:p w14:paraId="68617355" w14:textId="77777777" w:rsidR="00861AA5" w:rsidRDefault="00861AA5" w:rsidP="00861AA5">
      <w:pPr>
        <w:rPr>
          <w:ins w:id="686" w:author="SUN Peifeng" w:date="2017-08-31T17:49:00Z"/>
          <w:rFonts w:hint="eastAsia"/>
          <w:lang w:eastAsia="zh-CN"/>
        </w:rPr>
      </w:pPr>
      <w:ins w:id="687" w:author="SUN Peifeng" w:date="2017-08-31T17:49:00Z">
        <w:r>
          <w:rPr>
            <w:rFonts w:hint="eastAsia"/>
            <w:lang w:eastAsia="zh-CN"/>
          </w:rPr>
          <w:t>其中：</w:t>
        </w:r>
      </w:ins>
    </w:p>
    <w:p w14:paraId="7D927B76" w14:textId="77777777" w:rsidR="00861AA5" w:rsidRDefault="00861AA5" w:rsidP="00861AA5">
      <w:pPr>
        <w:pStyle w:val="ListParagraph"/>
        <w:numPr>
          <w:ilvl w:val="0"/>
          <w:numId w:val="27"/>
        </w:numPr>
        <w:ind w:firstLineChars="0"/>
        <w:rPr>
          <w:ins w:id="688" w:author="SUN Peifeng" w:date="2017-08-31T17:49:00Z"/>
          <w:rFonts w:hint="eastAsia"/>
          <w:lang w:eastAsia="zh-CN"/>
        </w:rPr>
      </w:pPr>
      <w:ins w:id="689" w:author="SUN Peifeng" w:date="2017-08-31T17:49:00Z">
        <w:r>
          <w:rPr>
            <w:rFonts w:hint="eastAsia"/>
            <w:lang w:eastAsia="zh-CN"/>
          </w:rPr>
          <w:t>图表的横向：用于表示时间的推移</w:t>
        </w:r>
      </w:ins>
    </w:p>
    <w:p w14:paraId="77975A2C" w14:textId="77777777" w:rsidR="00861AA5" w:rsidRDefault="00861AA5" w:rsidP="00861AA5">
      <w:pPr>
        <w:pStyle w:val="ListParagraph"/>
        <w:numPr>
          <w:ilvl w:val="0"/>
          <w:numId w:val="27"/>
        </w:numPr>
        <w:ind w:firstLineChars="0"/>
        <w:rPr>
          <w:ins w:id="690" w:author="SUN Peifeng" w:date="2017-08-31T17:49:00Z"/>
          <w:rFonts w:hint="eastAsia"/>
          <w:lang w:eastAsia="zh-CN"/>
        </w:rPr>
      </w:pPr>
      <w:ins w:id="691" w:author="SUN Peifeng" w:date="2017-08-31T17:49:00Z">
        <w:r>
          <w:rPr>
            <w:rFonts w:hint="eastAsia"/>
            <w:lang w:eastAsia="zh-CN"/>
          </w:rPr>
          <w:t>图表的纵向：用于表示不同的污染物</w:t>
        </w:r>
      </w:ins>
    </w:p>
    <w:p w14:paraId="046B3104" w14:textId="77777777" w:rsidR="00861AA5" w:rsidRPr="00AF1062" w:rsidRDefault="00861AA5" w:rsidP="00861AA5">
      <w:pPr>
        <w:rPr>
          <w:ins w:id="692" w:author="SUN Peifeng" w:date="2017-08-31T17:49:00Z"/>
          <w:rFonts w:hint="eastAsia"/>
          <w:lang w:eastAsia="zh-CN"/>
        </w:rPr>
      </w:pPr>
      <w:ins w:id="693" w:author="SUN Peifeng" w:date="2017-08-31T17:49:00Z">
        <w:r>
          <w:rPr>
            <w:rFonts w:hint="eastAsia"/>
            <w:lang w:eastAsia="zh-CN"/>
          </w:rPr>
          <w:t>从而可以从此热力图中得知该站房所测得的污染物在时间上的变化。</w:t>
        </w:r>
      </w:ins>
    </w:p>
    <w:p w14:paraId="35DC840B" w14:textId="77777777" w:rsidR="00861AA5" w:rsidRPr="00861AA5" w:rsidRDefault="00861AA5" w:rsidP="00861AA5">
      <w:pPr>
        <w:rPr>
          <w:ins w:id="694" w:author="SUN Peifeng" w:date="2017-08-31T12:25:00Z"/>
          <w:rFonts w:hint="eastAsia"/>
          <w:highlight w:val="green"/>
          <w:lang w:eastAsia="zh-CN"/>
          <w:rPrChange w:id="695" w:author="SUN Peifeng" w:date="2017-08-31T17:49:00Z">
            <w:rPr>
              <w:ins w:id="696" w:author="SUN Peifeng" w:date="2017-08-31T12:25:00Z"/>
              <w:highlight w:val="green"/>
            </w:rPr>
          </w:rPrChange>
        </w:rPr>
        <w:pPrChange w:id="697" w:author="SUN Peifeng" w:date="2017-08-31T17:49:00Z">
          <w:pPr>
            <w:pStyle w:val="ListParagraph"/>
            <w:numPr>
              <w:numId w:val="13"/>
            </w:numPr>
            <w:ind w:left="840" w:firstLineChars="0" w:hanging="480"/>
          </w:pPr>
        </w:pPrChange>
      </w:pPr>
    </w:p>
    <w:p w14:paraId="5B569DB3" w14:textId="77777777" w:rsidR="0013687D" w:rsidRPr="0013687D" w:rsidRDefault="0013687D" w:rsidP="0013687D">
      <w:pPr>
        <w:pStyle w:val="ListParagraph"/>
        <w:numPr>
          <w:ilvl w:val="0"/>
          <w:numId w:val="13"/>
        </w:numPr>
        <w:autoSpaceDE w:val="0"/>
        <w:autoSpaceDN w:val="0"/>
        <w:adjustRightInd w:val="0"/>
        <w:spacing w:line="280" w:lineRule="atLeast"/>
        <w:ind w:firstLineChars="0"/>
        <w:rPr>
          <w:ins w:id="698" w:author="SUN Peifeng" w:date="2017-08-31T12:25:00Z"/>
          <w:rFonts w:ascii="Times" w:hAnsi="Times" w:cs="Times"/>
          <w:color w:val="000000"/>
          <w:highlight w:val="green"/>
        </w:rPr>
      </w:pPr>
      <w:ins w:id="699" w:author="SUN Peifeng" w:date="2017-08-31T12:25:00Z">
        <w:r w:rsidRPr="00AF1062">
          <w:rPr>
            <w:noProof/>
            <w:highlight w:val="green"/>
          </w:rPr>
          <w:lastRenderedPageBreak/>
          <w:drawing>
            <wp:inline distT="0" distB="0" distL="0" distR="0" wp14:anchorId="2AB318AC" wp14:editId="33C64644">
              <wp:extent cx="5270500" cy="3699510"/>
              <wp:effectExtent l="0" t="0" r="12700" b="8890"/>
              <wp:docPr id="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0500" cy="3699510"/>
                      </a:xfrm>
                      <a:prstGeom prst="rect">
                        <a:avLst/>
                      </a:prstGeom>
                    </pic:spPr>
                  </pic:pic>
                </a:graphicData>
              </a:graphic>
            </wp:inline>
          </w:drawing>
        </w:r>
        <w:r w:rsidRPr="0013687D">
          <w:rPr>
            <w:rFonts w:ascii="Times" w:hAnsi="Times" w:cs="Times"/>
            <w:color w:val="000000"/>
            <w:highlight w:val="green"/>
          </w:rPr>
          <w:t xml:space="preserve"> </w:t>
        </w:r>
      </w:ins>
    </w:p>
    <w:p w14:paraId="4184D383" w14:textId="24ECC7A0" w:rsidR="0013687D" w:rsidRPr="0013687D" w:rsidRDefault="0013687D" w:rsidP="008A5675">
      <w:pPr>
        <w:pStyle w:val="ListParagraph"/>
        <w:numPr>
          <w:ilvl w:val="0"/>
          <w:numId w:val="13"/>
        </w:numPr>
        <w:ind w:firstLineChars="0"/>
        <w:rPr>
          <w:ins w:id="700" w:author="SUN Peifeng" w:date="2017-08-31T12:24:00Z"/>
          <w:rFonts w:hint="eastAsia"/>
          <w:lang w:val="en-US" w:eastAsia="zh-CN"/>
          <w:rPrChange w:id="701" w:author="SUN Peifeng" w:date="2017-08-31T12:24:00Z">
            <w:rPr>
              <w:ins w:id="702" w:author="SUN Peifeng" w:date="2017-08-31T12:24:00Z"/>
              <w:rFonts w:hint="eastAsia"/>
              <w:lang w:val="en-US"/>
            </w:rPr>
          </w:rPrChange>
        </w:rPr>
      </w:pPr>
      <w:ins w:id="703" w:author="SUN Peifeng" w:date="2017-08-31T12:25:00Z">
        <w:r w:rsidRPr="0013687D">
          <w:rPr>
            <w:rFonts w:hint="eastAsia"/>
            <w:highlight w:val="green"/>
          </w:rPr>
          <w:t>图三</w:t>
        </w:r>
        <w:r w:rsidRPr="0013687D">
          <w:rPr>
            <w:rFonts w:hint="eastAsia"/>
            <w:highlight w:val="green"/>
          </w:rPr>
          <w:t xml:space="preserve"> </w:t>
        </w:r>
        <w:r w:rsidRPr="0013687D">
          <w:rPr>
            <w:rFonts w:hint="eastAsia"/>
            <w:highlight w:val="green"/>
          </w:rPr>
          <w:t>测站对</w:t>
        </w:r>
        <w:r w:rsidRPr="0013687D">
          <w:rPr>
            <w:highlight w:val="green"/>
          </w:rPr>
          <w:t>监测数据</w:t>
        </w:r>
        <w:r w:rsidRPr="0013687D">
          <w:rPr>
            <w:rFonts w:hint="eastAsia"/>
            <w:highlight w:val="green"/>
          </w:rPr>
          <w:t>的</w:t>
        </w:r>
        <w:r w:rsidRPr="0013687D">
          <w:rPr>
            <w:highlight w:val="green"/>
          </w:rPr>
          <w:t>时序可视化展示</w:t>
        </w:r>
        <w:r w:rsidRPr="0013687D">
          <w:rPr>
            <w:rFonts w:hint="eastAsia"/>
            <w:highlight w:val="green"/>
          </w:rPr>
          <w:t>（以</w:t>
        </w:r>
        <w:r w:rsidRPr="0013687D">
          <w:rPr>
            <w:rFonts w:hint="eastAsia"/>
            <w:highlight w:val="green"/>
          </w:rPr>
          <w:t>NO</w:t>
        </w:r>
        <w:r w:rsidRPr="0013687D">
          <w:rPr>
            <w:rFonts w:hint="eastAsia"/>
            <w:highlight w:val="green"/>
            <w:vertAlign w:val="subscript"/>
          </w:rPr>
          <w:t>2</w:t>
        </w:r>
        <w:r w:rsidRPr="0013687D">
          <w:rPr>
            <w:rFonts w:hint="eastAsia"/>
            <w:highlight w:val="green"/>
          </w:rPr>
          <w:t>为例）</w:t>
        </w:r>
      </w:ins>
    </w:p>
    <w:p w14:paraId="6574609C" w14:textId="1E7D21C2" w:rsidR="00460DB5" w:rsidRPr="005054F6" w:rsidRDefault="001C6A73" w:rsidP="005054F6">
      <w:pPr>
        <w:pStyle w:val="ListParagraph"/>
        <w:numPr>
          <w:ilvl w:val="0"/>
          <w:numId w:val="13"/>
        </w:numPr>
        <w:ind w:firstLineChars="0"/>
        <w:rPr>
          <w:lang w:val="en-US"/>
        </w:rPr>
      </w:pPr>
      <w:del w:id="704" w:author="SUN Peifeng" w:date="2017-08-31T12:24:00Z">
        <w:r w:rsidRPr="005054F6" w:rsidDel="0013687D">
          <w:rPr>
            <w:lang w:val="en-US"/>
          </w:rPr>
          <w:delText>，多要素可通过切换选择的方式实现；</w:delText>
        </w:r>
      </w:del>
    </w:p>
    <w:p w14:paraId="3CAB1F02" w14:textId="0D3AF238" w:rsidR="00460DB5" w:rsidRPr="009B16F3" w:rsidRDefault="001C6A73" w:rsidP="002B6100">
      <w:pPr>
        <w:pStyle w:val="ListParagraph"/>
        <w:numPr>
          <w:ilvl w:val="0"/>
          <w:numId w:val="13"/>
        </w:numPr>
        <w:ind w:firstLineChars="0"/>
        <w:rPr>
          <w:ins w:id="705" w:author="SUN Peifeng" w:date="2017-08-31T12:30:00Z"/>
          <w:rFonts w:hint="eastAsia"/>
          <w:highlight w:val="yellow"/>
          <w:lang w:val="en-US"/>
          <w:rPrChange w:id="706" w:author="SUN Peifeng" w:date="2017-08-31T18:05:00Z">
            <w:rPr>
              <w:ins w:id="707" w:author="SUN Peifeng" w:date="2017-08-31T12:30:00Z"/>
              <w:rFonts w:hint="eastAsia"/>
              <w:lang w:val="en-US"/>
            </w:rPr>
          </w:rPrChange>
        </w:rPr>
      </w:pPr>
      <w:r w:rsidRPr="009B16F3">
        <w:rPr>
          <w:highlight w:val="yellow"/>
          <w:lang w:val="en-US"/>
          <w:rPrChange w:id="708" w:author="SUN Peifeng" w:date="2017-08-31T18:05:00Z">
            <w:rPr>
              <w:lang w:val="en-US"/>
            </w:rPr>
          </w:rPrChange>
        </w:rPr>
        <w:t>监测数据的分等级设置颜色显示；</w:t>
      </w:r>
      <w:ins w:id="709" w:author="SUN Peifeng" w:date="2017-08-31T18:05:00Z">
        <w:r w:rsidR="00243176">
          <w:rPr>
            <w:rFonts w:hint="eastAsia"/>
            <w:highlight w:val="yellow"/>
            <w:lang w:val="en-US"/>
          </w:rPr>
          <w:t>（需要添加）</w:t>
        </w:r>
      </w:ins>
    </w:p>
    <w:p w14:paraId="62185D34" w14:textId="77777777" w:rsidR="009A4857" w:rsidRDefault="009A4857" w:rsidP="009A4857">
      <w:pPr>
        <w:rPr>
          <w:ins w:id="710" w:author="SUN Peifeng" w:date="2017-08-31T12:30:00Z"/>
          <w:rFonts w:hint="eastAsia"/>
          <w:lang w:val="en-US" w:eastAsia="zh-CN"/>
        </w:rPr>
        <w:pPrChange w:id="711" w:author="SUN Peifeng" w:date="2017-08-31T12:30:00Z">
          <w:pPr>
            <w:pStyle w:val="ListParagraph"/>
            <w:numPr>
              <w:numId w:val="13"/>
            </w:numPr>
            <w:ind w:left="840" w:firstLineChars="0" w:hanging="480"/>
          </w:pPr>
        </w:pPrChange>
      </w:pPr>
    </w:p>
    <w:p w14:paraId="589DA1AE" w14:textId="77777777" w:rsidR="009A4857" w:rsidRPr="009A4857" w:rsidRDefault="009A4857" w:rsidP="009A4857">
      <w:pPr>
        <w:rPr>
          <w:rFonts w:hint="eastAsia"/>
          <w:lang w:val="en-US" w:eastAsia="zh-CN"/>
          <w:rPrChange w:id="712" w:author="SUN Peifeng" w:date="2017-08-31T12:30:00Z">
            <w:rPr>
              <w:lang w:val="en-US"/>
            </w:rPr>
          </w:rPrChange>
        </w:rPr>
        <w:pPrChange w:id="713" w:author="SUN Peifeng" w:date="2017-08-31T12:30:00Z">
          <w:pPr>
            <w:pStyle w:val="ListParagraph"/>
            <w:numPr>
              <w:numId w:val="13"/>
            </w:numPr>
            <w:ind w:left="840" w:firstLineChars="0" w:hanging="480"/>
          </w:pPr>
        </w:pPrChange>
      </w:pPr>
    </w:p>
    <w:p w14:paraId="1D47748D" w14:textId="54A745DB" w:rsidR="00947CF6" w:rsidRDefault="001C6A73" w:rsidP="00947CF6">
      <w:pPr>
        <w:rPr>
          <w:ins w:id="714" w:author="SUN Peifeng" w:date="2017-08-31T12:31:00Z"/>
          <w:rFonts w:hint="eastAsia"/>
          <w:lang w:val="en-US" w:eastAsia="zh-CN"/>
        </w:rPr>
        <w:pPrChange w:id="715" w:author="SUN Peifeng" w:date="2017-08-31T12:21:00Z">
          <w:pPr>
            <w:pStyle w:val="ListParagraph"/>
            <w:numPr>
              <w:numId w:val="13"/>
            </w:numPr>
            <w:ind w:left="840" w:firstLineChars="0" w:hanging="480"/>
          </w:pPr>
        </w:pPrChange>
      </w:pPr>
      <w:del w:id="716" w:author="SUN Peifeng" w:date="2017-08-31T18:05:00Z">
        <w:r w:rsidRPr="002B6100" w:rsidDel="00243176">
          <w:rPr>
            <w:lang w:val="en-US"/>
          </w:rPr>
          <w:delText>对监测数据的插值，生成热力图，直观展示数据在数值、空间上的分布；</w:delText>
        </w:r>
        <w:commentRangeEnd w:id="640"/>
        <w:r w:rsidR="00151707" w:rsidDel="00243176">
          <w:rPr>
            <w:rStyle w:val="CommentReference"/>
          </w:rPr>
          <w:commentReference w:id="640"/>
        </w:r>
      </w:del>
    </w:p>
    <w:p w14:paraId="0F67F225" w14:textId="77777777" w:rsidR="009A4857" w:rsidRDefault="009A4857" w:rsidP="00947CF6">
      <w:pPr>
        <w:rPr>
          <w:ins w:id="717" w:author="SUN Peifeng" w:date="2017-08-31T12:31:00Z"/>
          <w:rFonts w:hint="eastAsia"/>
          <w:lang w:val="en-US" w:eastAsia="zh-CN"/>
        </w:rPr>
        <w:pPrChange w:id="718" w:author="SUN Peifeng" w:date="2017-08-31T12:21:00Z">
          <w:pPr>
            <w:pStyle w:val="ListParagraph"/>
            <w:numPr>
              <w:numId w:val="13"/>
            </w:numPr>
            <w:ind w:left="840" w:firstLineChars="0" w:hanging="480"/>
          </w:pPr>
        </w:pPrChange>
      </w:pPr>
    </w:p>
    <w:p w14:paraId="04225F94" w14:textId="77777777" w:rsidR="009A4857" w:rsidRDefault="009A4857" w:rsidP="00947CF6">
      <w:pPr>
        <w:rPr>
          <w:ins w:id="719" w:author="SUN Peifeng" w:date="2017-08-31T12:21:00Z"/>
          <w:rFonts w:hint="eastAsia"/>
          <w:lang w:val="en-US" w:eastAsia="zh-CN"/>
        </w:rPr>
        <w:pPrChange w:id="720" w:author="SUN Peifeng" w:date="2017-08-31T12:21:00Z">
          <w:pPr>
            <w:pStyle w:val="ListParagraph"/>
            <w:numPr>
              <w:numId w:val="13"/>
            </w:numPr>
            <w:ind w:left="840" w:firstLineChars="0" w:hanging="480"/>
          </w:pPr>
        </w:pPrChange>
      </w:pPr>
    </w:p>
    <w:p w14:paraId="3436E566" w14:textId="572F1218" w:rsidR="00947CF6" w:rsidRPr="00947CF6" w:rsidDel="009A4857" w:rsidRDefault="00947CF6" w:rsidP="00947CF6">
      <w:pPr>
        <w:rPr>
          <w:del w:id="721" w:author="SUN Peifeng" w:date="2017-08-31T12:30:00Z"/>
          <w:rFonts w:hint="eastAsia"/>
          <w:lang w:eastAsia="zh-CN"/>
          <w:rPrChange w:id="722" w:author="SUN Peifeng" w:date="2017-08-31T12:21:00Z">
            <w:rPr>
              <w:del w:id="723" w:author="SUN Peifeng" w:date="2017-08-31T12:30:00Z"/>
              <w:lang w:val="en-US"/>
            </w:rPr>
          </w:rPrChange>
        </w:rPr>
        <w:pPrChange w:id="724" w:author="SUN Peifeng" w:date="2017-08-31T12:21:00Z">
          <w:pPr>
            <w:pStyle w:val="ListParagraph"/>
            <w:numPr>
              <w:numId w:val="13"/>
            </w:numPr>
            <w:ind w:left="840" w:firstLineChars="0" w:hanging="480"/>
          </w:pPr>
        </w:pPrChange>
      </w:pPr>
    </w:p>
    <w:p w14:paraId="4CB36531" w14:textId="2E78252B" w:rsidR="002B6100" w:rsidRPr="00313CF6" w:rsidDel="009A4857" w:rsidRDefault="002B6100" w:rsidP="006C20DB">
      <w:pPr>
        <w:pStyle w:val="Heading2"/>
        <w:ind w:left="0"/>
        <w:rPr>
          <w:del w:id="725" w:author="SUN Peifeng" w:date="2017-08-31T12:30:00Z"/>
        </w:rPr>
      </w:pPr>
      <w:del w:id="726" w:author="SUN Peifeng" w:date="2017-08-31T12:30:00Z">
        <w:r w:rsidDel="009A4857">
          <w:rPr>
            <w:rFonts w:hint="eastAsia"/>
          </w:rPr>
          <w:delText>外部数据依赖</w:delText>
        </w:r>
      </w:del>
    </w:p>
    <w:p w14:paraId="79FCE62A" w14:textId="457B1A72" w:rsidR="00460DB5" w:rsidDel="009A4857" w:rsidRDefault="001C6A73" w:rsidP="00B91B9B">
      <w:pPr>
        <w:rPr>
          <w:del w:id="727" w:author="SUN Peifeng" w:date="2017-08-31T12:30:00Z"/>
          <w:lang w:val="en-US"/>
        </w:rPr>
      </w:pPr>
      <w:del w:id="728" w:author="SUN Peifeng" w:date="2017-08-31T12:30:00Z">
        <w:r w:rsidRPr="00423375" w:rsidDel="009A4857">
          <w:rPr>
            <w:lang w:val="en-US"/>
          </w:rPr>
          <w:delText>所需数据：</w:delText>
        </w:r>
        <w:r w:rsidRPr="00423375" w:rsidDel="009A4857">
          <w:rPr>
            <w:lang w:val="en-US"/>
          </w:rPr>
          <w:delText xml:space="preserve"> JSON</w:delText>
        </w:r>
        <w:r w:rsidRPr="00423375" w:rsidDel="009A4857">
          <w:rPr>
            <w:lang w:val="en-US"/>
          </w:rPr>
          <w:delText>格式，</w:delText>
        </w:r>
        <w:r w:rsidR="00F6331C" w:rsidRPr="004D497F" w:rsidDel="009A4857">
          <w:rPr>
            <w:rFonts w:hint="eastAsia"/>
            <w:highlight w:val="yellow"/>
            <w:lang w:val="en-US"/>
            <w:rPrChange w:id="729" w:author="Michael HU" w:date="2017-07-14T15:38:00Z">
              <w:rPr>
                <w:rFonts w:hint="eastAsia"/>
                <w:lang w:val="en-US"/>
              </w:rPr>
            </w:rPrChange>
          </w:rPr>
          <w:delText>由陈雨婷提供的数据服务提供</w:delText>
        </w:r>
      </w:del>
    </w:p>
    <w:p w14:paraId="6372D4DB" w14:textId="3AAEBEC8" w:rsidR="00F6331C" w:rsidRPr="00313CF6" w:rsidDel="009A4857" w:rsidRDefault="00F6331C" w:rsidP="006C20DB">
      <w:pPr>
        <w:pStyle w:val="Heading2"/>
        <w:ind w:left="0"/>
        <w:rPr>
          <w:del w:id="730" w:author="SUN Peifeng" w:date="2017-08-31T12:30:00Z"/>
        </w:rPr>
      </w:pPr>
      <w:del w:id="731" w:author="SUN Peifeng" w:date="2017-08-31T12:30:00Z">
        <w:r w:rsidDel="009A4857">
          <w:rPr>
            <w:rFonts w:hint="eastAsia"/>
          </w:rPr>
          <w:delText>实现方式</w:delText>
        </w:r>
      </w:del>
    </w:p>
    <w:p w14:paraId="2C3B94F2" w14:textId="28961CE0" w:rsidR="00F6331C" w:rsidRPr="00423375" w:rsidDel="009A4857" w:rsidRDefault="00F6331C" w:rsidP="00B91B9B">
      <w:pPr>
        <w:rPr>
          <w:del w:id="732" w:author="SUN Peifeng" w:date="2017-08-31T12:30:00Z"/>
          <w:lang w:val="en-US"/>
        </w:rPr>
      </w:pPr>
      <w:del w:id="733" w:author="SUN Peifeng" w:date="2017-08-31T12:30:00Z">
        <w:r w:rsidDel="009A4857">
          <w:rPr>
            <w:rFonts w:hint="eastAsia"/>
            <w:lang w:val="en-US"/>
          </w:rPr>
          <w:delText>具体表现形式未确定，待进一步商议。</w:delText>
        </w:r>
      </w:del>
    </w:p>
    <w:p w14:paraId="4471D9FB" w14:textId="71FA5A8F" w:rsidR="00460DB5" w:rsidRPr="00423375" w:rsidDel="009A4857" w:rsidRDefault="001C6A73" w:rsidP="00423375">
      <w:pPr>
        <w:pStyle w:val="Heading1"/>
        <w:numPr>
          <w:ilvl w:val="0"/>
          <w:numId w:val="1"/>
        </w:numPr>
        <w:rPr>
          <w:del w:id="734" w:author="SUN Peifeng" w:date="2017-08-31T12:30:00Z"/>
          <w:lang w:val="en-US"/>
        </w:rPr>
      </w:pPr>
      <w:del w:id="735" w:author="SUN Peifeng" w:date="2017-08-31T12:30:00Z">
        <w:r w:rsidRPr="00423375" w:rsidDel="009A4857">
          <w:rPr>
            <w:lang w:val="en-US"/>
          </w:rPr>
          <w:delText>模拟结果可视化（可选）</w:delText>
        </w:r>
      </w:del>
    </w:p>
    <w:p w14:paraId="5EC45AB5" w14:textId="06539EE3" w:rsidR="00460DB5" w:rsidRPr="00423375" w:rsidDel="009A4857" w:rsidRDefault="001C6A73" w:rsidP="00B91B9B">
      <w:pPr>
        <w:rPr>
          <w:del w:id="736" w:author="SUN Peifeng" w:date="2017-08-31T12:30:00Z"/>
          <w:lang w:val="en-US"/>
        </w:rPr>
      </w:pPr>
      <w:del w:id="737" w:author="SUN Peifeng" w:date="2017-08-31T12:30:00Z">
        <w:r w:rsidRPr="00423375" w:rsidDel="009A4857">
          <w:rPr>
            <w:lang w:val="en-US"/>
          </w:rPr>
          <w:delText>针对中联兴公司提供的模型计算结果的可视化</w:delText>
        </w:r>
      </w:del>
    </w:p>
    <w:p w14:paraId="6E77BE27" w14:textId="01470537" w:rsidR="00460DB5" w:rsidRPr="00423375" w:rsidDel="009A4857" w:rsidRDefault="001C6A73" w:rsidP="00B91B9B">
      <w:pPr>
        <w:rPr>
          <w:del w:id="738" w:author="SUN Peifeng" w:date="2017-08-31T12:30:00Z"/>
          <w:lang w:val="en-US"/>
        </w:rPr>
      </w:pPr>
      <w:del w:id="739" w:author="SUN Peifeng" w:date="2017-08-31T12:30:00Z">
        <w:r w:rsidRPr="00423375" w:rsidDel="009A4857">
          <w:rPr>
            <w:lang w:val="en-US"/>
          </w:rPr>
          <w:delText>具体的可视化形式将由所模拟的数据类型、模拟结果来决定。</w:delText>
        </w:r>
      </w:del>
    </w:p>
    <w:p w14:paraId="02C6CF77" w14:textId="21E76E33" w:rsidR="00460DB5" w:rsidRPr="00423375" w:rsidDel="009A4857" w:rsidRDefault="00823873" w:rsidP="00B91B9B">
      <w:pPr>
        <w:rPr>
          <w:del w:id="740" w:author="SUN Peifeng" w:date="2017-08-31T12:30:00Z"/>
          <w:lang w:val="en-US"/>
        </w:rPr>
      </w:pPr>
      <w:del w:id="741" w:author="SUN Peifeng" w:date="2017-08-31T12:30:00Z">
        <w:r w:rsidDel="009A4857">
          <w:rPr>
            <w:lang w:val="en-US"/>
          </w:rPr>
          <w:delText>所需数据及</w:delText>
        </w:r>
        <w:r w:rsidR="001C6A73" w:rsidRPr="00423375" w:rsidDel="009A4857">
          <w:rPr>
            <w:lang w:val="en-US"/>
          </w:rPr>
          <w:delText>接口：模型计算结果数据将由中联兴公司提供，接口由双方协商完成。</w:delText>
        </w:r>
      </w:del>
    </w:p>
    <w:p w14:paraId="381FD019" w14:textId="03CB29C5" w:rsidR="00460DB5" w:rsidRPr="00374848" w:rsidDel="009A4857" w:rsidRDefault="001C6A73" w:rsidP="00374848">
      <w:pPr>
        <w:pStyle w:val="Heading1"/>
        <w:numPr>
          <w:ilvl w:val="0"/>
          <w:numId w:val="1"/>
        </w:numPr>
        <w:rPr>
          <w:del w:id="742" w:author="SUN Peifeng" w:date="2017-08-31T12:30:00Z"/>
          <w:lang w:val="en-US"/>
        </w:rPr>
      </w:pPr>
      <w:del w:id="743" w:author="SUN Peifeng" w:date="2017-08-31T12:30:00Z">
        <w:r w:rsidRPr="00374848" w:rsidDel="009A4857">
          <w:rPr>
            <w:lang w:val="en-US"/>
          </w:rPr>
          <w:delText>主要问题及解决方案</w:delText>
        </w:r>
      </w:del>
    </w:p>
    <w:p w14:paraId="377F2CE5" w14:textId="45A887D8" w:rsidR="00460DB5" w:rsidRPr="005054F6" w:rsidDel="009A4857" w:rsidRDefault="001C6A73" w:rsidP="005054F6">
      <w:pPr>
        <w:pStyle w:val="ListParagraph"/>
        <w:numPr>
          <w:ilvl w:val="0"/>
          <w:numId w:val="14"/>
        </w:numPr>
        <w:ind w:firstLineChars="0"/>
        <w:rPr>
          <w:del w:id="744" w:author="SUN Peifeng" w:date="2017-08-31T12:30:00Z"/>
          <w:lang w:val="en-US" w:eastAsia="zh-CN"/>
        </w:rPr>
      </w:pPr>
      <w:del w:id="745" w:author="SUN Peifeng" w:date="2017-08-31T12:30:00Z">
        <w:r w:rsidRPr="005054F6" w:rsidDel="009A4857">
          <w:rPr>
            <w:lang w:val="en-US" w:eastAsia="zh-CN"/>
          </w:rPr>
          <w:delText>对</w:delText>
        </w:r>
        <w:r w:rsidRPr="005054F6" w:rsidDel="009A4857">
          <w:rPr>
            <w:lang w:val="en-US" w:eastAsia="zh-CN"/>
          </w:rPr>
          <w:delText>Node.JS</w:delText>
        </w:r>
        <w:r w:rsidRPr="005054F6" w:rsidDel="009A4857">
          <w:rPr>
            <w:lang w:val="en-US" w:eastAsia="zh-CN"/>
          </w:rPr>
          <w:delText>等后端框架框架不够熟悉</w:delText>
        </w:r>
      </w:del>
    </w:p>
    <w:p w14:paraId="24EA108E" w14:textId="05A80CD3" w:rsidR="00460DB5" w:rsidRPr="00374848" w:rsidDel="009A4857" w:rsidRDefault="001C6A73" w:rsidP="006C20DB">
      <w:pPr>
        <w:ind w:leftChars="264" w:left="581"/>
        <w:rPr>
          <w:del w:id="746" w:author="SUN Peifeng" w:date="2017-08-31T12:30:00Z"/>
          <w:lang w:val="en-US" w:eastAsia="zh-CN"/>
        </w:rPr>
      </w:pPr>
      <w:del w:id="747" w:author="SUN Peifeng" w:date="2017-08-31T12:30:00Z">
        <w:r w:rsidRPr="00374848" w:rsidDel="009A4857">
          <w:rPr>
            <w:lang w:val="en-US" w:eastAsia="zh-CN"/>
          </w:rPr>
          <w:delText>需要团队内部在开始编码后增强合作协商，确定系统内部接口</w:delText>
        </w:r>
      </w:del>
    </w:p>
    <w:p w14:paraId="4289D660" w14:textId="05166ECD" w:rsidR="00460DB5" w:rsidRPr="005054F6" w:rsidDel="009A4857" w:rsidRDefault="001C6A73" w:rsidP="005054F6">
      <w:pPr>
        <w:pStyle w:val="ListParagraph"/>
        <w:numPr>
          <w:ilvl w:val="0"/>
          <w:numId w:val="14"/>
        </w:numPr>
        <w:ind w:firstLineChars="0"/>
        <w:rPr>
          <w:del w:id="748" w:author="SUN Peifeng" w:date="2017-08-31T12:30:00Z"/>
          <w:lang w:val="en-US" w:eastAsia="zh-CN"/>
        </w:rPr>
      </w:pPr>
      <w:del w:id="749" w:author="SUN Peifeng" w:date="2017-08-31T12:30:00Z">
        <w:r w:rsidRPr="005054F6" w:rsidDel="009A4857">
          <w:rPr>
            <w:lang w:val="en-US" w:eastAsia="zh-CN"/>
          </w:rPr>
          <w:delText>探索简洁美观的监测数据展示模式</w:delText>
        </w:r>
      </w:del>
    </w:p>
    <w:p w14:paraId="3CF202F5" w14:textId="0B5869A3" w:rsidR="00460DB5" w:rsidRPr="00374848" w:rsidDel="009A4857" w:rsidRDefault="001C6A73" w:rsidP="006C20DB">
      <w:pPr>
        <w:ind w:leftChars="264" w:left="581"/>
        <w:rPr>
          <w:del w:id="750" w:author="SUN Peifeng" w:date="2017-08-31T12:30:00Z"/>
          <w:lang w:val="en-US" w:eastAsia="zh-CN"/>
        </w:rPr>
      </w:pPr>
      <w:del w:id="751" w:author="SUN Peifeng" w:date="2017-08-31T12:30:00Z">
        <w:r w:rsidRPr="00374848" w:rsidDel="009A4857">
          <w:rPr>
            <w:lang w:val="en-US" w:eastAsia="zh-CN"/>
          </w:rPr>
          <w:delText>需要寻找优质的设计思路</w:delText>
        </w:r>
        <w:r w:rsidR="00B91B9B" w:rsidDel="009A4857">
          <w:rPr>
            <w:lang w:val="en-US" w:eastAsia="zh-CN"/>
          </w:rPr>
          <w:tab/>
        </w:r>
      </w:del>
    </w:p>
    <w:p w14:paraId="2B6841EE" w14:textId="0252E672" w:rsidR="00460DB5" w:rsidRPr="005054F6" w:rsidDel="009A4857" w:rsidRDefault="001C6A73" w:rsidP="005054F6">
      <w:pPr>
        <w:pStyle w:val="ListParagraph"/>
        <w:numPr>
          <w:ilvl w:val="0"/>
          <w:numId w:val="14"/>
        </w:numPr>
        <w:ind w:firstLineChars="0"/>
        <w:rPr>
          <w:del w:id="752" w:author="SUN Peifeng" w:date="2017-08-31T12:30:00Z"/>
          <w:lang w:val="en-US" w:eastAsia="zh-CN"/>
        </w:rPr>
      </w:pPr>
      <w:del w:id="753" w:author="SUN Peifeng" w:date="2017-08-31T12:30:00Z">
        <w:r w:rsidRPr="005054F6" w:rsidDel="009A4857">
          <w:rPr>
            <w:lang w:val="en-US" w:eastAsia="zh-CN"/>
          </w:rPr>
          <w:delText>需探索有效的团队内部协作模式</w:delText>
        </w:r>
      </w:del>
    </w:p>
    <w:p w14:paraId="59B60187" w14:textId="7017B62F" w:rsidR="00460DB5" w:rsidRPr="00374848" w:rsidDel="009A4857" w:rsidRDefault="001C6A73" w:rsidP="006C20DB">
      <w:pPr>
        <w:ind w:leftChars="264" w:left="581"/>
        <w:rPr>
          <w:del w:id="754" w:author="SUN Peifeng" w:date="2017-08-31T12:30:00Z"/>
          <w:lang w:val="en-US" w:eastAsia="zh-CN"/>
        </w:rPr>
      </w:pPr>
      <w:del w:id="755" w:author="SUN Peifeng" w:date="2017-08-31T12:30:00Z">
        <w:r w:rsidRPr="00374848" w:rsidDel="009A4857">
          <w:rPr>
            <w:lang w:val="en-US" w:eastAsia="zh-CN"/>
          </w:rPr>
          <w:delText>使用</w:delText>
        </w:r>
        <w:r w:rsidRPr="00374848" w:rsidDel="009A4857">
          <w:rPr>
            <w:lang w:val="en-US" w:eastAsia="zh-CN"/>
          </w:rPr>
          <w:delText>Git</w:delText>
        </w:r>
        <w:r w:rsidRPr="00374848" w:rsidDel="009A4857">
          <w:rPr>
            <w:lang w:val="en-US" w:eastAsia="zh-CN"/>
          </w:rPr>
          <w:delText>做源代码管理，避免手动拷贝和合并每个人的代码</w:delText>
        </w:r>
      </w:del>
    </w:p>
    <w:p w14:paraId="36658F7B" w14:textId="34A20CB8" w:rsidR="00460DB5" w:rsidRPr="00374848" w:rsidDel="009A4857" w:rsidRDefault="001C6A73" w:rsidP="006C20DB">
      <w:pPr>
        <w:ind w:leftChars="264" w:left="581"/>
        <w:rPr>
          <w:del w:id="756" w:author="SUN Peifeng" w:date="2017-08-31T12:30:00Z"/>
          <w:lang w:val="en-US" w:eastAsia="zh-CN"/>
        </w:rPr>
      </w:pPr>
      <w:del w:id="757" w:author="SUN Peifeng" w:date="2017-08-31T12:30:00Z">
        <w:r w:rsidRPr="00374848" w:rsidDel="009A4857">
          <w:rPr>
            <w:lang w:val="en-US" w:eastAsia="zh-CN"/>
          </w:rPr>
          <w:delText>每个人应做到对需求足够明确，必要时向大家复述对需求的理解，验证是否有理解上的歧义</w:delText>
        </w:r>
      </w:del>
    </w:p>
    <w:p w14:paraId="713E29B0" w14:textId="47CEC2EA" w:rsidR="00460DB5" w:rsidRPr="00374848" w:rsidRDefault="001C6A73" w:rsidP="006C20DB">
      <w:pPr>
        <w:ind w:leftChars="264" w:left="581"/>
        <w:rPr>
          <w:lang w:val="en-US" w:eastAsia="zh-CN"/>
        </w:rPr>
      </w:pPr>
      <w:del w:id="758" w:author="SUN Peifeng" w:date="2017-08-31T12:30:00Z">
        <w:r w:rsidRPr="00374848" w:rsidDel="009A4857">
          <w:rPr>
            <w:lang w:val="en-US" w:eastAsia="zh-CN"/>
          </w:rPr>
          <w:delText>在开始编码后，积极向胡博士沟通进度，核对所做工作是否符合要求</w:delText>
        </w:r>
      </w:del>
    </w:p>
    <w:p w14:paraId="22F5461C" w14:textId="37C90451" w:rsidR="001C09C1" w:rsidRPr="00374848" w:rsidRDefault="001C09C1" w:rsidP="00B91B9B">
      <w:pPr>
        <w:rPr>
          <w:lang w:val="en-US" w:eastAsia="zh-CN"/>
        </w:rPr>
      </w:pPr>
    </w:p>
    <w:sectPr w:rsidR="001C09C1" w:rsidRPr="00374848">
      <w:footerReference w:type="default" r:id="rId26"/>
      <w:pgSz w:w="11907" w:h="16839" w:code="9"/>
      <w:pgMar w:top="1440" w:right="1800" w:bottom="1080" w:left="1800" w:header="720" w:footer="720" w:gutter="0"/>
      <w:cols w:space="720"/>
      <w:titlePg/>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564" w:author="Michael HU" w:date="2017-07-14T15:48:00Z" w:initials="MH">
    <w:p w14:paraId="46B6D240" w14:textId="1FDEC789" w:rsidR="009D0830" w:rsidRDefault="009D0830">
      <w:pPr>
        <w:pStyle w:val="CommentText"/>
        <w:rPr>
          <w:lang w:eastAsia="zh-CN"/>
        </w:rPr>
      </w:pPr>
      <w:r>
        <w:rPr>
          <w:rStyle w:val="CommentReference"/>
        </w:rPr>
        <w:annotationRef/>
      </w:r>
      <w:r>
        <w:rPr>
          <w:lang w:eastAsia="zh-CN"/>
        </w:rPr>
        <w:t>这里需要考虑一个：</w:t>
      </w:r>
      <w:r>
        <w:rPr>
          <w:rFonts w:hint="eastAsia"/>
          <w:lang w:eastAsia="zh-CN"/>
        </w:rPr>
        <w:t>DAE</w:t>
      </w:r>
      <w:r>
        <w:rPr>
          <w:lang w:eastAsia="zh-CN"/>
        </w:rPr>
        <w:t>如何进入三维场景</w:t>
      </w:r>
      <w:r>
        <w:rPr>
          <w:rFonts w:hint="eastAsia"/>
          <w:lang w:eastAsia="zh-CN"/>
        </w:rPr>
        <w:t>的</w:t>
      </w:r>
      <w:r>
        <w:rPr>
          <w:lang w:eastAsia="zh-CN"/>
        </w:rPr>
        <w:t>问题，</w:t>
      </w:r>
      <w:r>
        <w:rPr>
          <w:rFonts w:hint="eastAsia"/>
          <w:lang w:eastAsia="zh-CN"/>
        </w:rPr>
        <w:t>如</w:t>
      </w:r>
      <w:r>
        <w:rPr>
          <w:lang w:eastAsia="zh-CN"/>
        </w:rPr>
        <w:t>提供一个坐标，缩放</w:t>
      </w:r>
      <w:r>
        <w:rPr>
          <w:noProof/>
          <w:lang w:eastAsia="zh-CN"/>
        </w:rPr>
        <w:t>因子等</w:t>
      </w:r>
    </w:p>
  </w:comment>
  <w:comment w:id="640" w:author="Michael HU" w:date="2017-07-14T10:20:00Z" w:initials="MH">
    <w:p w14:paraId="271786AC" w14:textId="02AE36E8" w:rsidR="009D0830" w:rsidRDefault="009D0830">
      <w:pPr>
        <w:pStyle w:val="CommentText"/>
        <w:rPr>
          <w:lang w:eastAsia="zh-CN"/>
        </w:rPr>
      </w:pPr>
      <w:r>
        <w:rPr>
          <w:rStyle w:val="CommentReference"/>
        </w:rPr>
        <w:annotationRef/>
      </w:r>
      <w:r>
        <w:rPr>
          <w:lang w:eastAsia="zh-CN"/>
        </w:rPr>
        <w:t>这里后续应该需要进一步细化与设计，</w:t>
      </w:r>
      <w:r>
        <w:rPr>
          <w:rFonts w:hint="eastAsia"/>
          <w:lang w:eastAsia="zh-CN"/>
        </w:rPr>
        <w:t>具体</w:t>
      </w:r>
      <w:r>
        <w:rPr>
          <w:lang w:eastAsia="zh-CN"/>
        </w:rPr>
        <w:t>什么样</w:t>
      </w:r>
      <w:r>
        <w:rPr>
          <w:rFonts w:hint="eastAsia"/>
          <w:lang w:eastAsia="zh-CN"/>
        </w:rPr>
        <w:t>的</w:t>
      </w:r>
      <w:r>
        <w:rPr>
          <w:lang w:eastAsia="zh-CN"/>
        </w:rPr>
        <w:t>形式，</w:t>
      </w:r>
      <w:r>
        <w:rPr>
          <w:rFonts w:hint="eastAsia"/>
          <w:lang w:eastAsia="zh-CN"/>
        </w:rPr>
        <w:t>表现</w:t>
      </w:r>
      <w:r>
        <w:rPr>
          <w:lang w:eastAsia="zh-CN"/>
        </w:rPr>
        <w:t>手法，</w:t>
      </w:r>
      <w:r>
        <w:rPr>
          <w:rFonts w:hint="eastAsia"/>
          <w:lang w:eastAsia="zh-CN"/>
        </w:rPr>
        <w:t>以及</w:t>
      </w:r>
      <w:r>
        <w:rPr>
          <w:lang w:eastAsia="zh-CN"/>
        </w:rPr>
        <w:t>对数据的组织等。</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46B6D240" w15:done="0"/>
  <w15:commentEx w15:paraId="271786AC"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3927DC3" w14:textId="77777777" w:rsidR="006738CC" w:rsidRDefault="006738CC">
      <w:pPr>
        <w:spacing w:after="0" w:line="240" w:lineRule="auto"/>
      </w:pPr>
      <w:r>
        <w:separator/>
      </w:r>
    </w:p>
    <w:p w14:paraId="65EF863E" w14:textId="77777777" w:rsidR="006738CC" w:rsidRDefault="006738CC"/>
  </w:endnote>
  <w:endnote w:type="continuationSeparator" w:id="0">
    <w:p w14:paraId="16C67114" w14:textId="77777777" w:rsidR="006738CC" w:rsidRDefault="006738CC">
      <w:pPr>
        <w:spacing w:after="0" w:line="240" w:lineRule="auto"/>
      </w:pPr>
      <w:r>
        <w:continuationSeparator/>
      </w:r>
    </w:p>
    <w:p w14:paraId="55ECC296" w14:textId="77777777" w:rsidR="006738CC" w:rsidRDefault="006738C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entury Gothic">
    <w:panose1 w:val="020B0502020202020204"/>
    <w:charset w:val="00"/>
    <w:family w:val="roman"/>
    <w:pitch w:val="variable"/>
    <w:sig w:usb0="00000287" w:usb1="00000000" w:usb2="00000000" w:usb3="00000000" w:csb0="0000009F" w:csb1="00000000"/>
  </w:font>
  <w:font w:name="Cambria">
    <w:panose1 w:val="02040503050406030204"/>
    <w:charset w:val="00"/>
    <w:family w:val="roman"/>
    <w:pitch w:val="variable"/>
    <w:sig w:usb0="E00002FF" w:usb1="400004FF" w:usb2="00000000" w:usb3="00000000" w:csb0="0000019F" w:csb1="00000000"/>
  </w:font>
  <w:font w:name="微软雅黑">
    <w:charset w:val="86"/>
    <w:family w:val="swiss"/>
    <w:pitch w:val="variable"/>
    <w:sig w:usb0="80000287" w:usb1="28CF3C52" w:usb2="00000016" w:usb3="00000000" w:csb0="0004001F" w:csb1="00000000"/>
  </w:font>
  <w:font w:name="宋体">
    <w:charset w:val="86"/>
    <w:family w:val="auto"/>
    <w:pitch w:val="variable"/>
    <w:sig w:usb0="00000003" w:usb1="288F0000" w:usb2="00000016" w:usb3="00000000" w:csb0="00040001" w:csb1="00000000"/>
  </w:font>
  <w:font w:name="Times">
    <w:panose1 w:val="02000500000000000000"/>
    <w:charset w:val="00"/>
    <w:family w:val="roman"/>
    <w:pitch w:val="variable"/>
    <w:sig w:usb0="00000003" w:usb1="00000000" w:usb2="00000000" w:usb3="00000000" w:csb0="00000001"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CFD22AB" w14:textId="77777777" w:rsidR="009D0830" w:rsidRDefault="009D0830">
    <w:pPr>
      <w:pStyle w:val="Footer"/>
    </w:pPr>
    <w:r>
      <w:rPr>
        <w:lang w:bidi="en-GB"/>
      </w:rPr>
      <w:fldChar w:fldCharType="begin"/>
    </w:r>
    <w:r>
      <w:rPr>
        <w:lang w:bidi="en-GB"/>
      </w:rPr>
      <w:instrText xml:space="preserve"> PAGE   \* MERGEFORMAT </w:instrText>
    </w:r>
    <w:r>
      <w:rPr>
        <w:lang w:bidi="en-GB"/>
      </w:rPr>
      <w:fldChar w:fldCharType="separate"/>
    </w:r>
    <w:r w:rsidR="00413CD7">
      <w:rPr>
        <w:noProof/>
        <w:lang w:bidi="en-GB"/>
      </w:rPr>
      <w:t>10</w:t>
    </w:r>
    <w:r>
      <w:rPr>
        <w:noProof/>
        <w:lang w:bidi="en-GB"/>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77379AD" w14:textId="77777777" w:rsidR="006738CC" w:rsidRDefault="006738CC">
      <w:pPr>
        <w:spacing w:after="0" w:line="240" w:lineRule="auto"/>
      </w:pPr>
      <w:r>
        <w:separator/>
      </w:r>
    </w:p>
    <w:p w14:paraId="140FA177" w14:textId="77777777" w:rsidR="006738CC" w:rsidRDefault="006738CC"/>
  </w:footnote>
  <w:footnote w:type="continuationSeparator" w:id="0">
    <w:p w14:paraId="67CB1454" w14:textId="77777777" w:rsidR="006738CC" w:rsidRDefault="006738CC">
      <w:pPr>
        <w:spacing w:after="0" w:line="240" w:lineRule="auto"/>
      </w:pPr>
      <w:r>
        <w:continuationSeparator/>
      </w:r>
    </w:p>
    <w:p w14:paraId="74D7BF11" w14:textId="77777777" w:rsidR="006738CC" w:rsidRDefault="006738CC"/>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670CA9"/>
    <w:multiLevelType w:val="hybridMultilevel"/>
    <w:tmpl w:val="9E084A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nsid w:val="069B1AC8"/>
    <w:multiLevelType w:val="multilevel"/>
    <w:tmpl w:val="453C81B4"/>
    <w:lvl w:ilvl="0">
      <w:start w:val="1"/>
      <w:numFmt w:val="decimal"/>
      <w:lvlText w:val="%1."/>
      <w:lvlJc w:val="left"/>
      <w:pPr>
        <w:ind w:left="480" w:hanging="480"/>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
    <w:nsid w:val="0864122F"/>
    <w:multiLevelType w:val="hybridMultilevel"/>
    <w:tmpl w:val="77F8F27A"/>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
    <w:nsid w:val="0CD747CD"/>
    <w:multiLevelType w:val="hybridMultilevel"/>
    <w:tmpl w:val="887A1556"/>
    <w:lvl w:ilvl="0" w:tplc="EFDC7878">
      <w:start w:val="1"/>
      <w:numFmt w:val="bullet"/>
      <w:lvlText w:val="•"/>
      <w:lvlJc w:val="left"/>
      <w:pPr>
        <w:tabs>
          <w:tab w:val="num" w:pos="720"/>
        </w:tabs>
        <w:ind w:left="720" w:hanging="360"/>
      </w:pPr>
      <w:rPr>
        <w:rFonts w:ascii="Arial" w:hAnsi="Arial" w:hint="default"/>
      </w:rPr>
    </w:lvl>
    <w:lvl w:ilvl="1" w:tplc="28489AE4">
      <w:numFmt w:val="bullet"/>
      <w:lvlText w:val="–"/>
      <w:lvlJc w:val="left"/>
      <w:pPr>
        <w:tabs>
          <w:tab w:val="num" w:pos="1440"/>
        </w:tabs>
        <w:ind w:left="1440" w:hanging="360"/>
      </w:pPr>
      <w:rPr>
        <w:rFonts w:ascii="Century Gothic" w:hAnsi="Century Gothic" w:hint="default"/>
      </w:rPr>
    </w:lvl>
    <w:lvl w:ilvl="2" w:tplc="CB3E8ED4" w:tentative="1">
      <w:start w:val="1"/>
      <w:numFmt w:val="bullet"/>
      <w:lvlText w:val="•"/>
      <w:lvlJc w:val="left"/>
      <w:pPr>
        <w:tabs>
          <w:tab w:val="num" w:pos="2160"/>
        </w:tabs>
        <w:ind w:left="2160" w:hanging="360"/>
      </w:pPr>
      <w:rPr>
        <w:rFonts w:ascii="Arial" w:hAnsi="Arial" w:hint="default"/>
      </w:rPr>
    </w:lvl>
    <w:lvl w:ilvl="3" w:tplc="F140DB96" w:tentative="1">
      <w:start w:val="1"/>
      <w:numFmt w:val="bullet"/>
      <w:lvlText w:val="•"/>
      <w:lvlJc w:val="left"/>
      <w:pPr>
        <w:tabs>
          <w:tab w:val="num" w:pos="2880"/>
        </w:tabs>
        <w:ind w:left="2880" w:hanging="360"/>
      </w:pPr>
      <w:rPr>
        <w:rFonts w:ascii="Arial" w:hAnsi="Arial" w:hint="default"/>
      </w:rPr>
    </w:lvl>
    <w:lvl w:ilvl="4" w:tplc="CC3A5C2E" w:tentative="1">
      <w:start w:val="1"/>
      <w:numFmt w:val="bullet"/>
      <w:lvlText w:val="•"/>
      <w:lvlJc w:val="left"/>
      <w:pPr>
        <w:tabs>
          <w:tab w:val="num" w:pos="3600"/>
        </w:tabs>
        <w:ind w:left="3600" w:hanging="360"/>
      </w:pPr>
      <w:rPr>
        <w:rFonts w:ascii="Arial" w:hAnsi="Arial" w:hint="default"/>
      </w:rPr>
    </w:lvl>
    <w:lvl w:ilvl="5" w:tplc="D1287BD4" w:tentative="1">
      <w:start w:val="1"/>
      <w:numFmt w:val="bullet"/>
      <w:lvlText w:val="•"/>
      <w:lvlJc w:val="left"/>
      <w:pPr>
        <w:tabs>
          <w:tab w:val="num" w:pos="4320"/>
        </w:tabs>
        <w:ind w:left="4320" w:hanging="360"/>
      </w:pPr>
      <w:rPr>
        <w:rFonts w:ascii="Arial" w:hAnsi="Arial" w:hint="default"/>
      </w:rPr>
    </w:lvl>
    <w:lvl w:ilvl="6" w:tplc="01600BC4" w:tentative="1">
      <w:start w:val="1"/>
      <w:numFmt w:val="bullet"/>
      <w:lvlText w:val="•"/>
      <w:lvlJc w:val="left"/>
      <w:pPr>
        <w:tabs>
          <w:tab w:val="num" w:pos="5040"/>
        </w:tabs>
        <w:ind w:left="5040" w:hanging="360"/>
      </w:pPr>
      <w:rPr>
        <w:rFonts w:ascii="Arial" w:hAnsi="Arial" w:hint="default"/>
      </w:rPr>
    </w:lvl>
    <w:lvl w:ilvl="7" w:tplc="AF9C85A6" w:tentative="1">
      <w:start w:val="1"/>
      <w:numFmt w:val="bullet"/>
      <w:lvlText w:val="•"/>
      <w:lvlJc w:val="left"/>
      <w:pPr>
        <w:tabs>
          <w:tab w:val="num" w:pos="5760"/>
        </w:tabs>
        <w:ind w:left="5760" w:hanging="360"/>
      </w:pPr>
      <w:rPr>
        <w:rFonts w:ascii="Arial" w:hAnsi="Arial" w:hint="default"/>
      </w:rPr>
    </w:lvl>
    <w:lvl w:ilvl="8" w:tplc="A98E46A0" w:tentative="1">
      <w:start w:val="1"/>
      <w:numFmt w:val="bullet"/>
      <w:lvlText w:val="•"/>
      <w:lvlJc w:val="left"/>
      <w:pPr>
        <w:tabs>
          <w:tab w:val="num" w:pos="6480"/>
        </w:tabs>
        <w:ind w:left="6480" w:hanging="360"/>
      </w:pPr>
      <w:rPr>
        <w:rFonts w:ascii="Arial" w:hAnsi="Arial" w:hint="default"/>
      </w:rPr>
    </w:lvl>
  </w:abstractNum>
  <w:abstractNum w:abstractNumId="4">
    <w:nsid w:val="12807F1A"/>
    <w:multiLevelType w:val="multilevel"/>
    <w:tmpl w:val="0809001F"/>
    <w:lvl w:ilvl="0">
      <w:start w:val="1"/>
      <w:numFmt w:val="decimal"/>
      <w:lvlText w:val="%1."/>
      <w:lvlJc w:val="left"/>
      <w:pPr>
        <w:ind w:left="360" w:hanging="360"/>
      </w:pPr>
      <w:rPr>
        <w:rFonts w:hint="eastAsia"/>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nsid w:val="15836C36"/>
    <w:multiLevelType w:val="hybridMultilevel"/>
    <w:tmpl w:val="4F665EFC"/>
    <w:lvl w:ilvl="0" w:tplc="04090001">
      <w:start w:val="1"/>
      <w:numFmt w:val="bullet"/>
      <w:lvlText w:val=""/>
      <w:lvlJc w:val="left"/>
      <w:pPr>
        <w:ind w:left="700" w:hanging="480"/>
      </w:pPr>
      <w:rPr>
        <w:rFonts w:ascii="Wingdings" w:hAnsi="Wingdings" w:hint="default"/>
      </w:rPr>
    </w:lvl>
    <w:lvl w:ilvl="1" w:tplc="04090003" w:tentative="1">
      <w:start w:val="1"/>
      <w:numFmt w:val="bullet"/>
      <w:lvlText w:val=""/>
      <w:lvlJc w:val="left"/>
      <w:pPr>
        <w:ind w:left="1180" w:hanging="480"/>
      </w:pPr>
      <w:rPr>
        <w:rFonts w:ascii="Wingdings" w:hAnsi="Wingdings" w:hint="default"/>
      </w:rPr>
    </w:lvl>
    <w:lvl w:ilvl="2" w:tplc="04090005" w:tentative="1">
      <w:start w:val="1"/>
      <w:numFmt w:val="bullet"/>
      <w:lvlText w:val=""/>
      <w:lvlJc w:val="left"/>
      <w:pPr>
        <w:ind w:left="1660" w:hanging="480"/>
      </w:pPr>
      <w:rPr>
        <w:rFonts w:ascii="Wingdings" w:hAnsi="Wingdings" w:hint="default"/>
      </w:rPr>
    </w:lvl>
    <w:lvl w:ilvl="3" w:tplc="04090001" w:tentative="1">
      <w:start w:val="1"/>
      <w:numFmt w:val="bullet"/>
      <w:lvlText w:val=""/>
      <w:lvlJc w:val="left"/>
      <w:pPr>
        <w:ind w:left="2140" w:hanging="480"/>
      </w:pPr>
      <w:rPr>
        <w:rFonts w:ascii="Wingdings" w:hAnsi="Wingdings" w:hint="default"/>
      </w:rPr>
    </w:lvl>
    <w:lvl w:ilvl="4" w:tplc="04090003" w:tentative="1">
      <w:start w:val="1"/>
      <w:numFmt w:val="bullet"/>
      <w:lvlText w:val=""/>
      <w:lvlJc w:val="left"/>
      <w:pPr>
        <w:ind w:left="2620" w:hanging="480"/>
      </w:pPr>
      <w:rPr>
        <w:rFonts w:ascii="Wingdings" w:hAnsi="Wingdings" w:hint="default"/>
      </w:rPr>
    </w:lvl>
    <w:lvl w:ilvl="5" w:tplc="04090005" w:tentative="1">
      <w:start w:val="1"/>
      <w:numFmt w:val="bullet"/>
      <w:lvlText w:val=""/>
      <w:lvlJc w:val="left"/>
      <w:pPr>
        <w:ind w:left="3100" w:hanging="480"/>
      </w:pPr>
      <w:rPr>
        <w:rFonts w:ascii="Wingdings" w:hAnsi="Wingdings" w:hint="default"/>
      </w:rPr>
    </w:lvl>
    <w:lvl w:ilvl="6" w:tplc="04090001" w:tentative="1">
      <w:start w:val="1"/>
      <w:numFmt w:val="bullet"/>
      <w:lvlText w:val=""/>
      <w:lvlJc w:val="left"/>
      <w:pPr>
        <w:ind w:left="3580" w:hanging="480"/>
      </w:pPr>
      <w:rPr>
        <w:rFonts w:ascii="Wingdings" w:hAnsi="Wingdings" w:hint="default"/>
      </w:rPr>
    </w:lvl>
    <w:lvl w:ilvl="7" w:tplc="04090003" w:tentative="1">
      <w:start w:val="1"/>
      <w:numFmt w:val="bullet"/>
      <w:lvlText w:val=""/>
      <w:lvlJc w:val="left"/>
      <w:pPr>
        <w:ind w:left="4060" w:hanging="480"/>
      </w:pPr>
      <w:rPr>
        <w:rFonts w:ascii="Wingdings" w:hAnsi="Wingdings" w:hint="default"/>
      </w:rPr>
    </w:lvl>
    <w:lvl w:ilvl="8" w:tplc="04090005" w:tentative="1">
      <w:start w:val="1"/>
      <w:numFmt w:val="bullet"/>
      <w:lvlText w:val=""/>
      <w:lvlJc w:val="left"/>
      <w:pPr>
        <w:ind w:left="4540" w:hanging="480"/>
      </w:pPr>
      <w:rPr>
        <w:rFonts w:ascii="Wingdings" w:hAnsi="Wingdings" w:hint="default"/>
      </w:rPr>
    </w:lvl>
  </w:abstractNum>
  <w:abstractNum w:abstractNumId="6">
    <w:nsid w:val="1CDC58D2"/>
    <w:multiLevelType w:val="multilevel"/>
    <w:tmpl w:val="453C81B4"/>
    <w:lvl w:ilvl="0">
      <w:start w:val="1"/>
      <w:numFmt w:val="decimal"/>
      <w:lvlText w:val="%1."/>
      <w:lvlJc w:val="left"/>
      <w:pPr>
        <w:ind w:left="480" w:hanging="480"/>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7">
    <w:nsid w:val="29DD344D"/>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nsid w:val="2F9351C3"/>
    <w:multiLevelType w:val="hybridMultilevel"/>
    <w:tmpl w:val="C93A3986"/>
    <w:lvl w:ilvl="0" w:tplc="B8564EE2">
      <w:start w:val="1"/>
      <w:numFmt w:val="decimal"/>
      <w:lvlText w:val="（%1）"/>
      <w:lvlJc w:val="left"/>
      <w:pPr>
        <w:ind w:left="1080" w:hanging="720"/>
      </w:pPr>
      <w:rPr>
        <w:rFonts w:hint="eastAsia"/>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nsid w:val="30BC5DD7"/>
    <w:multiLevelType w:val="hybridMultilevel"/>
    <w:tmpl w:val="88D4D3C8"/>
    <w:lvl w:ilvl="0" w:tplc="59C2BF54">
      <w:start w:val="1"/>
      <w:numFmt w:val="decimal"/>
      <w:lvlText w:val="%1."/>
      <w:lvlJc w:val="left"/>
      <w:pPr>
        <w:tabs>
          <w:tab w:val="num" w:pos="720"/>
        </w:tabs>
        <w:ind w:left="720" w:hanging="360"/>
      </w:pPr>
    </w:lvl>
    <w:lvl w:ilvl="1" w:tplc="777AF870">
      <w:numFmt w:val="bullet"/>
      <w:lvlText w:val="•"/>
      <w:lvlJc w:val="left"/>
      <w:pPr>
        <w:tabs>
          <w:tab w:val="num" w:pos="1440"/>
        </w:tabs>
        <w:ind w:left="1440" w:hanging="360"/>
      </w:pPr>
      <w:rPr>
        <w:rFonts w:ascii="Arial" w:hAnsi="Arial" w:hint="default"/>
      </w:rPr>
    </w:lvl>
    <w:lvl w:ilvl="2" w:tplc="9C4A7438" w:tentative="1">
      <w:start w:val="1"/>
      <w:numFmt w:val="decimal"/>
      <w:lvlText w:val="%3."/>
      <w:lvlJc w:val="left"/>
      <w:pPr>
        <w:tabs>
          <w:tab w:val="num" w:pos="2160"/>
        </w:tabs>
        <w:ind w:left="2160" w:hanging="360"/>
      </w:pPr>
    </w:lvl>
    <w:lvl w:ilvl="3" w:tplc="0DB073DE" w:tentative="1">
      <w:start w:val="1"/>
      <w:numFmt w:val="decimal"/>
      <w:lvlText w:val="%4."/>
      <w:lvlJc w:val="left"/>
      <w:pPr>
        <w:tabs>
          <w:tab w:val="num" w:pos="2880"/>
        </w:tabs>
        <w:ind w:left="2880" w:hanging="360"/>
      </w:pPr>
    </w:lvl>
    <w:lvl w:ilvl="4" w:tplc="991C749E" w:tentative="1">
      <w:start w:val="1"/>
      <w:numFmt w:val="decimal"/>
      <w:lvlText w:val="%5."/>
      <w:lvlJc w:val="left"/>
      <w:pPr>
        <w:tabs>
          <w:tab w:val="num" w:pos="3600"/>
        </w:tabs>
        <w:ind w:left="3600" w:hanging="360"/>
      </w:pPr>
    </w:lvl>
    <w:lvl w:ilvl="5" w:tplc="3F006A68" w:tentative="1">
      <w:start w:val="1"/>
      <w:numFmt w:val="decimal"/>
      <w:lvlText w:val="%6."/>
      <w:lvlJc w:val="left"/>
      <w:pPr>
        <w:tabs>
          <w:tab w:val="num" w:pos="4320"/>
        </w:tabs>
        <w:ind w:left="4320" w:hanging="360"/>
      </w:pPr>
    </w:lvl>
    <w:lvl w:ilvl="6" w:tplc="95D81A20" w:tentative="1">
      <w:start w:val="1"/>
      <w:numFmt w:val="decimal"/>
      <w:lvlText w:val="%7."/>
      <w:lvlJc w:val="left"/>
      <w:pPr>
        <w:tabs>
          <w:tab w:val="num" w:pos="5040"/>
        </w:tabs>
        <w:ind w:left="5040" w:hanging="360"/>
      </w:pPr>
    </w:lvl>
    <w:lvl w:ilvl="7" w:tplc="A072AA82" w:tentative="1">
      <w:start w:val="1"/>
      <w:numFmt w:val="decimal"/>
      <w:lvlText w:val="%8."/>
      <w:lvlJc w:val="left"/>
      <w:pPr>
        <w:tabs>
          <w:tab w:val="num" w:pos="5760"/>
        </w:tabs>
        <w:ind w:left="5760" w:hanging="360"/>
      </w:pPr>
    </w:lvl>
    <w:lvl w:ilvl="8" w:tplc="AAD64FF4" w:tentative="1">
      <w:start w:val="1"/>
      <w:numFmt w:val="decimal"/>
      <w:lvlText w:val="%9."/>
      <w:lvlJc w:val="left"/>
      <w:pPr>
        <w:tabs>
          <w:tab w:val="num" w:pos="6480"/>
        </w:tabs>
        <w:ind w:left="6480" w:hanging="360"/>
      </w:pPr>
    </w:lvl>
  </w:abstractNum>
  <w:abstractNum w:abstractNumId="10">
    <w:nsid w:val="351D4E08"/>
    <w:multiLevelType w:val="hybridMultilevel"/>
    <w:tmpl w:val="B0AA12C6"/>
    <w:lvl w:ilvl="0" w:tplc="8960CA56">
      <w:start w:val="1"/>
      <w:numFmt w:val="bullet"/>
      <w:lvlText w:val="•"/>
      <w:lvlJc w:val="left"/>
      <w:pPr>
        <w:tabs>
          <w:tab w:val="num" w:pos="720"/>
        </w:tabs>
        <w:ind w:left="720" w:hanging="360"/>
      </w:pPr>
      <w:rPr>
        <w:rFonts w:ascii="Arial" w:hAnsi="Arial" w:hint="default"/>
      </w:rPr>
    </w:lvl>
    <w:lvl w:ilvl="1" w:tplc="F5124546">
      <w:numFmt w:val="bullet"/>
      <w:lvlText w:val="–"/>
      <w:lvlJc w:val="left"/>
      <w:pPr>
        <w:tabs>
          <w:tab w:val="num" w:pos="1440"/>
        </w:tabs>
        <w:ind w:left="1440" w:hanging="360"/>
      </w:pPr>
      <w:rPr>
        <w:rFonts w:ascii="Century Gothic" w:hAnsi="Century Gothic" w:hint="default"/>
      </w:rPr>
    </w:lvl>
    <w:lvl w:ilvl="2" w:tplc="0352C6FA" w:tentative="1">
      <w:start w:val="1"/>
      <w:numFmt w:val="bullet"/>
      <w:lvlText w:val="•"/>
      <w:lvlJc w:val="left"/>
      <w:pPr>
        <w:tabs>
          <w:tab w:val="num" w:pos="2160"/>
        </w:tabs>
        <w:ind w:left="2160" w:hanging="360"/>
      </w:pPr>
      <w:rPr>
        <w:rFonts w:ascii="Arial" w:hAnsi="Arial" w:hint="default"/>
      </w:rPr>
    </w:lvl>
    <w:lvl w:ilvl="3" w:tplc="F77E2B6C" w:tentative="1">
      <w:start w:val="1"/>
      <w:numFmt w:val="bullet"/>
      <w:lvlText w:val="•"/>
      <w:lvlJc w:val="left"/>
      <w:pPr>
        <w:tabs>
          <w:tab w:val="num" w:pos="2880"/>
        </w:tabs>
        <w:ind w:left="2880" w:hanging="360"/>
      </w:pPr>
      <w:rPr>
        <w:rFonts w:ascii="Arial" w:hAnsi="Arial" w:hint="default"/>
      </w:rPr>
    </w:lvl>
    <w:lvl w:ilvl="4" w:tplc="32265712" w:tentative="1">
      <w:start w:val="1"/>
      <w:numFmt w:val="bullet"/>
      <w:lvlText w:val="•"/>
      <w:lvlJc w:val="left"/>
      <w:pPr>
        <w:tabs>
          <w:tab w:val="num" w:pos="3600"/>
        </w:tabs>
        <w:ind w:left="3600" w:hanging="360"/>
      </w:pPr>
      <w:rPr>
        <w:rFonts w:ascii="Arial" w:hAnsi="Arial" w:hint="default"/>
      </w:rPr>
    </w:lvl>
    <w:lvl w:ilvl="5" w:tplc="D5C0C892" w:tentative="1">
      <w:start w:val="1"/>
      <w:numFmt w:val="bullet"/>
      <w:lvlText w:val="•"/>
      <w:lvlJc w:val="left"/>
      <w:pPr>
        <w:tabs>
          <w:tab w:val="num" w:pos="4320"/>
        </w:tabs>
        <w:ind w:left="4320" w:hanging="360"/>
      </w:pPr>
      <w:rPr>
        <w:rFonts w:ascii="Arial" w:hAnsi="Arial" w:hint="default"/>
      </w:rPr>
    </w:lvl>
    <w:lvl w:ilvl="6" w:tplc="0A3CFE38" w:tentative="1">
      <w:start w:val="1"/>
      <w:numFmt w:val="bullet"/>
      <w:lvlText w:val="•"/>
      <w:lvlJc w:val="left"/>
      <w:pPr>
        <w:tabs>
          <w:tab w:val="num" w:pos="5040"/>
        </w:tabs>
        <w:ind w:left="5040" w:hanging="360"/>
      </w:pPr>
      <w:rPr>
        <w:rFonts w:ascii="Arial" w:hAnsi="Arial" w:hint="default"/>
      </w:rPr>
    </w:lvl>
    <w:lvl w:ilvl="7" w:tplc="752EC47A" w:tentative="1">
      <w:start w:val="1"/>
      <w:numFmt w:val="bullet"/>
      <w:lvlText w:val="•"/>
      <w:lvlJc w:val="left"/>
      <w:pPr>
        <w:tabs>
          <w:tab w:val="num" w:pos="5760"/>
        </w:tabs>
        <w:ind w:left="5760" w:hanging="360"/>
      </w:pPr>
      <w:rPr>
        <w:rFonts w:ascii="Arial" w:hAnsi="Arial" w:hint="default"/>
      </w:rPr>
    </w:lvl>
    <w:lvl w:ilvl="8" w:tplc="219E317E" w:tentative="1">
      <w:start w:val="1"/>
      <w:numFmt w:val="bullet"/>
      <w:lvlText w:val="•"/>
      <w:lvlJc w:val="left"/>
      <w:pPr>
        <w:tabs>
          <w:tab w:val="num" w:pos="6480"/>
        </w:tabs>
        <w:ind w:left="6480" w:hanging="360"/>
      </w:pPr>
      <w:rPr>
        <w:rFonts w:ascii="Arial" w:hAnsi="Arial" w:hint="default"/>
      </w:rPr>
    </w:lvl>
  </w:abstractNum>
  <w:abstractNum w:abstractNumId="11">
    <w:nsid w:val="371860DA"/>
    <w:multiLevelType w:val="hybridMultilevel"/>
    <w:tmpl w:val="A09E7EF6"/>
    <w:lvl w:ilvl="0" w:tplc="3E92EE6A">
      <w:start w:val="1"/>
      <w:numFmt w:val="bullet"/>
      <w:lvlText w:val="•"/>
      <w:lvlJc w:val="left"/>
      <w:pPr>
        <w:tabs>
          <w:tab w:val="num" w:pos="720"/>
        </w:tabs>
        <w:ind w:left="720" w:hanging="360"/>
      </w:pPr>
      <w:rPr>
        <w:rFonts w:ascii="Arial" w:hAnsi="Arial" w:hint="default"/>
      </w:rPr>
    </w:lvl>
    <w:lvl w:ilvl="1" w:tplc="FC3E58C0" w:tentative="1">
      <w:start w:val="1"/>
      <w:numFmt w:val="bullet"/>
      <w:lvlText w:val="•"/>
      <w:lvlJc w:val="left"/>
      <w:pPr>
        <w:tabs>
          <w:tab w:val="num" w:pos="1440"/>
        </w:tabs>
        <w:ind w:left="1440" w:hanging="360"/>
      </w:pPr>
      <w:rPr>
        <w:rFonts w:ascii="Arial" w:hAnsi="Arial" w:hint="default"/>
      </w:rPr>
    </w:lvl>
    <w:lvl w:ilvl="2" w:tplc="1ADA8432" w:tentative="1">
      <w:start w:val="1"/>
      <w:numFmt w:val="bullet"/>
      <w:lvlText w:val="•"/>
      <w:lvlJc w:val="left"/>
      <w:pPr>
        <w:tabs>
          <w:tab w:val="num" w:pos="2160"/>
        </w:tabs>
        <w:ind w:left="2160" w:hanging="360"/>
      </w:pPr>
      <w:rPr>
        <w:rFonts w:ascii="Arial" w:hAnsi="Arial" w:hint="default"/>
      </w:rPr>
    </w:lvl>
    <w:lvl w:ilvl="3" w:tplc="E9062332" w:tentative="1">
      <w:start w:val="1"/>
      <w:numFmt w:val="bullet"/>
      <w:lvlText w:val="•"/>
      <w:lvlJc w:val="left"/>
      <w:pPr>
        <w:tabs>
          <w:tab w:val="num" w:pos="2880"/>
        </w:tabs>
        <w:ind w:left="2880" w:hanging="360"/>
      </w:pPr>
      <w:rPr>
        <w:rFonts w:ascii="Arial" w:hAnsi="Arial" w:hint="default"/>
      </w:rPr>
    </w:lvl>
    <w:lvl w:ilvl="4" w:tplc="AF28190C" w:tentative="1">
      <w:start w:val="1"/>
      <w:numFmt w:val="bullet"/>
      <w:lvlText w:val="•"/>
      <w:lvlJc w:val="left"/>
      <w:pPr>
        <w:tabs>
          <w:tab w:val="num" w:pos="3600"/>
        </w:tabs>
        <w:ind w:left="3600" w:hanging="360"/>
      </w:pPr>
      <w:rPr>
        <w:rFonts w:ascii="Arial" w:hAnsi="Arial" w:hint="default"/>
      </w:rPr>
    </w:lvl>
    <w:lvl w:ilvl="5" w:tplc="5B206688" w:tentative="1">
      <w:start w:val="1"/>
      <w:numFmt w:val="bullet"/>
      <w:lvlText w:val="•"/>
      <w:lvlJc w:val="left"/>
      <w:pPr>
        <w:tabs>
          <w:tab w:val="num" w:pos="4320"/>
        </w:tabs>
        <w:ind w:left="4320" w:hanging="360"/>
      </w:pPr>
      <w:rPr>
        <w:rFonts w:ascii="Arial" w:hAnsi="Arial" w:hint="default"/>
      </w:rPr>
    </w:lvl>
    <w:lvl w:ilvl="6" w:tplc="D28CE3E8" w:tentative="1">
      <w:start w:val="1"/>
      <w:numFmt w:val="bullet"/>
      <w:lvlText w:val="•"/>
      <w:lvlJc w:val="left"/>
      <w:pPr>
        <w:tabs>
          <w:tab w:val="num" w:pos="5040"/>
        </w:tabs>
        <w:ind w:left="5040" w:hanging="360"/>
      </w:pPr>
      <w:rPr>
        <w:rFonts w:ascii="Arial" w:hAnsi="Arial" w:hint="default"/>
      </w:rPr>
    </w:lvl>
    <w:lvl w:ilvl="7" w:tplc="DBF00C84" w:tentative="1">
      <w:start w:val="1"/>
      <w:numFmt w:val="bullet"/>
      <w:lvlText w:val="•"/>
      <w:lvlJc w:val="left"/>
      <w:pPr>
        <w:tabs>
          <w:tab w:val="num" w:pos="5760"/>
        </w:tabs>
        <w:ind w:left="5760" w:hanging="360"/>
      </w:pPr>
      <w:rPr>
        <w:rFonts w:ascii="Arial" w:hAnsi="Arial" w:hint="default"/>
      </w:rPr>
    </w:lvl>
    <w:lvl w:ilvl="8" w:tplc="6A082524" w:tentative="1">
      <w:start w:val="1"/>
      <w:numFmt w:val="bullet"/>
      <w:lvlText w:val="•"/>
      <w:lvlJc w:val="left"/>
      <w:pPr>
        <w:tabs>
          <w:tab w:val="num" w:pos="6480"/>
        </w:tabs>
        <w:ind w:left="6480" w:hanging="360"/>
      </w:pPr>
      <w:rPr>
        <w:rFonts w:ascii="Arial" w:hAnsi="Arial" w:hint="default"/>
      </w:rPr>
    </w:lvl>
  </w:abstractNum>
  <w:abstractNum w:abstractNumId="12">
    <w:nsid w:val="3ED11726"/>
    <w:multiLevelType w:val="hybridMultilevel"/>
    <w:tmpl w:val="7F98559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3">
    <w:nsid w:val="3F696804"/>
    <w:multiLevelType w:val="hybridMultilevel"/>
    <w:tmpl w:val="7CC408C8"/>
    <w:lvl w:ilvl="0" w:tplc="C80E60AE">
      <w:numFmt w:val="none"/>
      <w:lvlText w:val=""/>
      <w:lvlJc w:val="left"/>
      <w:pPr>
        <w:ind w:left="1200" w:hanging="480"/>
      </w:pPr>
      <w:rPr>
        <w:rFonts w:ascii="Wingdings" w:hAnsi="Wingdings" w:hint="default"/>
        <w:sz w:val="24"/>
      </w:rPr>
    </w:lvl>
    <w:lvl w:ilvl="1" w:tplc="04090019" w:tentative="1">
      <w:start w:val="1"/>
      <w:numFmt w:val="lowerLetter"/>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lowerLetter"/>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lowerLetter"/>
      <w:lvlText w:val="%8)"/>
      <w:lvlJc w:val="left"/>
      <w:pPr>
        <w:ind w:left="4560" w:hanging="480"/>
      </w:pPr>
    </w:lvl>
    <w:lvl w:ilvl="8" w:tplc="0409001B" w:tentative="1">
      <w:start w:val="1"/>
      <w:numFmt w:val="lowerRoman"/>
      <w:lvlText w:val="%9."/>
      <w:lvlJc w:val="right"/>
      <w:pPr>
        <w:ind w:left="5040" w:hanging="480"/>
      </w:pPr>
    </w:lvl>
  </w:abstractNum>
  <w:abstractNum w:abstractNumId="14">
    <w:nsid w:val="444433A4"/>
    <w:multiLevelType w:val="hybridMultilevel"/>
    <w:tmpl w:val="AA8419BC"/>
    <w:lvl w:ilvl="0" w:tplc="0409000F">
      <w:start w:val="1"/>
      <w:numFmt w:val="decimal"/>
      <w:lvlText w:val="%1."/>
      <w:lvlJc w:val="left"/>
      <w:pPr>
        <w:ind w:left="480" w:hanging="480"/>
      </w:pPr>
      <w:rPr>
        <w:rFont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5">
    <w:nsid w:val="48220FA6"/>
    <w:multiLevelType w:val="hybridMultilevel"/>
    <w:tmpl w:val="FDF656CC"/>
    <w:lvl w:ilvl="0" w:tplc="48F0744C">
      <w:start w:val="1"/>
      <w:numFmt w:val="bullet"/>
      <w:lvlText w:val="•"/>
      <w:lvlJc w:val="left"/>
      <w:pPr>
        <w:tabs>
          <w:tab w:val="num" w:pos="720"/>
        </w:tabs>
        <w:ind w:left="720" w:hanging="360"/>
      </w:pPr>
      <w:rPr>
        <w:rFonts w:ascii="Arial" w:hAnsi="Arial" w:hint="default"/>
      </w:rPr>
    </w:lvl>
    <w:lvl w:ilvl="1" w:tplc="05C4AAB2" w:tentative="1">
      <w:start w:val="1"/>
      <w:numFmt w:val="bullet"/>
      <w:lvlText w:val="•"/>
      <w:lvlJc w:val="left"/>
      <w:pPr>
        <w:tabs>
          <w:tab w:val="num" w:pos="1440"/>
        </w:tabs>
        <w:ind w:left="1440" w:hanging="360"/>
      </w:pPr>
      <w:rPr>
        <w:rFonts w:ascii="Arial" w:hAnsi="Arial" w:hint="default"/>
      </w:rPr>
    </w:lvl>
    <w:lvl w:ilvl="2" w:tplc="DBF6F964" w:tentative="1">
      <w:start w:val="1"/>
      <w:numFmt w:val="bullet"/>
      <w:lvlText w:val="•"/>
      <w:lvlJc w:val="left"/>
      <w:pPr>
        <w:tabs>
          <w:tab w:val="num" w:pos="2160"/>
        </w:tabs>
        <w:ind w:left="2160" w:hanging="360"/>
      </w:pPr>
      <w:rPr>
        <w:rFonts w:ascii="Arial" w:hAnsi="Arial" w:hint="default"/>
      </w:rPr>
    </w:lvl>
    <w:lvl w:ilvl="3" w:tplc="349EEEDC" w:tentative="1">
      <w:start w:val="1"/>
      <w:numFmt w:val="bullet"/>
      <w:lvlText w:val="•"/>
      <w:lvlJc w:val="left"/>
      <w:pPr>
        <w:tabs>
          <w:tab w:val="num" w:pos="2880"/>
        </w:tabs>
        <w:ind w:left="2880" w:hanging="360"/>
      </w:pPr>
      <w:rPr>
        <w:rFonts w:ascii="Arial" w:hAnsi="Arial" w:hint="default"/>
      </w:rPr>
    </w:lvl>
    <w:lvl w:ilvl="4" w:tplc="1A301DD6" w:tentative="1">
      <w:start w:val="1"/>
      <w:numFmt w:val="bullet"/>
      <w:lvlText w:val="•"/>
      <w:lvlJc w:val="left"/>
      <w:pPr>
        <w:tabs>
          <w:tab w:val="num" w:pos="3600"/>
        </w:tabs>
        <w:ind w:left="3600" w:hanging="360"/>
      </w:pPr>
      <w:rPr>
        <w:rFonts w:ascii="Arial" w:hAnsi="Arial" w:hint="default"/>
      </w:rPr>
    </w:lvl>
    <w:lvl w:ilvl="5" w:tplc="F8F43004" w:tentative="1">
      <w:start w:val="1"/>
      <w:numFmt w:val="bullet"/>
      <w:lvlText w:val="•"/>
      <w:lvlJc w:val="left"/>
      <w:pPr>
        <w:tabs>
          <w:tab w:val="num" w:pos="4320"/>
        </w:tabs>
        <w:ind w:left="4320" w:hanging="360"/>
      </w:pPr>
      <w:rPr>
        <w:rFonts w:ascii="Arial" w:hAnsi="Arial" w:hint="default"/>
      </w:rPr>
    </w:lvl>
    <w:lvl w:ilvl="6" w:tplc="97BECB54" w:tentative="1">
      <w:start w:val="1"/>
      <w:numFmt w:val="bullet"/>
      <w:lvlText w:val="•"/>
      <w:lvlJc w:val="left"/>
      <w:pPr>
        <w:tabs>
          <w:tab w:val="num" w:pos="5040"/>
        </w:tabs>
        <w:ind w:left="5040" w:hanging="360"/>
      </w:pPr>
      <w:rPr>
        <w:rFonts w:ascii="Arial" w:hAnsi="Arial" w:hint="default"/>
      </w:rPr>
    </w:lvl>
    <w:lvl w:ilvl="7" w:tplc="F404BEEA" w:tentative="1">
      <w:start w:val="1"/>
      <w:numFmt w:val="bullet"/>
      <w:lvlText w:val="•"/>
      <w:lvlJc w:val="left"/>
      <w:pPr>
        <w:tabs>
          <w:tab w:val="num" w:pos="5760"/>
        </w:tabs>
        <w:ind w:left="5760" w:hanging="360"/>
      </w:pPr>
      <w:rPr>
        <w:rFonts w:ascii="Arial" w:hAnsi="Arial" w:hint="default"/>
      </w:rPr>
    </w:lvl>
    <w:lvl w:ilvl="8" w:tplc="BBBEDB68" w:tentative="1">
      <w:start w:val="1"/>
      <w:numFmt w:val="bullet"/>
      <w:lvlText w:val="•"/>
      <w:lvlJc w:val="left"/>
      <w:pPr>
        <w:tabs>
          <w:tab w:val="num" w:pos="6480"/>
        </w:tabs>
        <w:ind w:left="6480" w:hanging="360"/>
      </w:pPr>
      <w:rPr>
        <w:rFonts w:ascii="Arial" w:hAnsi="Arial" w:hint="default"/>
      </w:rPr>
    </w:lvl>
  </w:abstractNum>
  <w:abstractNum w:abstractNumId="16">
    <w:nsid w:val="48FB0E3A"/>
    <w:multiLevelType w:val="multilevel"/>
    <w:tmpl w:val="74A69BF6"/>
    <w:lvl w:ilvl="0">
      <w:start w:val="1"/>
      <w:numFmt w:val="decimal"/>
      <w:lvlText w:val="%1."/>
      <w:lvlJc w:val="left"/>
      <w:pPr>
        <w:ind w:left="425" w:hanging="425"/>
      </w:pPr>
      <w:rPr>
        <w:rFonts w:hint="default"/>
      </w:rPr>
    </w:lvl>
    <w:lvl w:ilvl="1">
      <w:start w:val="1"/>
      <w:numFmt w:val="decimal"/>
      <w:pStyle w:val="Heading2"/>
      <w:lvlText w:val="%1.%2."/>
      <w:lvlJc w:val="left"/>
      <w:pPr>
        <w:ind w:left="567" w:hanging="567"/>
      </w:pPr>
      <w:rPr>
        <w:rFonts w:hint="default"/>
      </w:rPr>
    </w:lvl>
    <w:lvl w:ilvl="2">
      <w:start w:val="1"/>
      <w:numFmt w:val="decimal"/>
      <w:pStyle w:val="Heading3"/>
      <w:lvlText w:val="%1.%2.%3."/>
      <w:lvlJc w:val="left"/>
      <w:pPr>
        <w:ind w:left="709" w:hanging="709"/>
      </w:pPr>
      <w:rPr>
        <w:rFonts w:hint="default"/>
      </w:rPr>
    </w:lvl>
    <w:lvl w:ilvl="3">
      <w:start w:val="1"/>
      <w:numFmt w:val="decimal"/>
      <w:lvlText w:val="%1.%2.%3.%4."/>
      <w:lvlJc w:val="left"/>
      <w:pPr>
        <w:ind w:left="851" w:hanging="851"/>
      </w:pPr>
      <w:rPr>
        <w:rFonts w:hint="default"/>
      </w:rPr>
    </w:lvl>
    <w:lvl w:ilvl="4">
      <w:start w:val="1"/>
      <w:numFmt w:val="decimal"/>
      <w:lvlText w:val="%1.%2.%3.%4.%5."/>
      <w:lvlJc w:val="left"/>
      <w:pPr>
        <w:ind w:left="992" w:hanging="992"/>
      </w:pPr>
      <w:rPr>
        <w:rFonts w:hint="default"/>
      </w:rPr>
    </w:lvl>
    <w:lvl w:ilvl="5">
      <w:start w:val="1"/>
      <w:numFmt w:val="decimal"/>
      <w:lvlText w:val="%1.%2.%3.%4.%5.%6."/>
      <w:lvlJc w:val="left"/>
      <w:pPr>
        <w:ind w:left="1134" w:hanging="1134"/>
      </w:pPr>
      <w:rPr>
        <w:rFonts w:hint="default"/>
      </w:rPr>
    </w:lvl>
    <w:lvl w:ilvl="6">
      <w:start w:val="1"/>
      <w:numFmt w:val="decimal"/>
      <w:lvlText w:val="%1.%2.%3.%4.%5.%6.%7."/>
      <w:lvlJc w:val="left"/>
      <w:pPr>
        <w:ind w:left="1276" w:hanging="1276"/>
      </w:pPr>
      <w:rPr>
        <w:rFonts w:hint="default"/>
      </w:rPr>
    </w:lvl>
    <w:lvl w:ilvl="7">
      <w:start w:val="1"/>
      <w:numFmt w:val="decimal"/>
      <w:lvlText w:val="%1.%2.%3.%4.%5.%6.%7.%8."/>
      <w:lvlJc w:val="left"/>
      <w:pPr>
        <w:ind w:left="1418" w:hanging="1418"/>
      </w:pPr>
      <w:rPr>
        <w:rFonts w:hint="default"/>
      </w:rPr>
    </w:lvl>
    <w:lvl w:ilvl="8">
      <w:start w:val="1"/>
      <w:numFmt w:val="decimal"/>
      <w:lvlText w:val="%1.%2.%3.%4.%5.%6.%7.%8.%9."/>
      <w:lvlJc w:val="left"/>
      <w:pPr>
        <w:ind w:left="1559" w:hanging="1559"/>
      </w:pPr>
      <w:rPr>
        <w:rFonts w:hint="default"/>
      </w:rPr>
    </w:lvl>
  </w:abstractNum>
  <w:abstractNum w:abstractNumId="17">
    <w:nsid w:val="50C56912"/>
    <w:multiLevelType w:val="hybridMultilevel"/>
    <w:tmpl w:val="278C7B74"/>
    <w:lvl w:ilvl="0" w:tplc="99A4C9DA">
      <w:start w:val="1"/>
      <w:numFmt w:val="bullet"/>
      <w:lvlText w:val="•"/>
      <w:lvlJc w:val="left"/>
      <w:pPr>
        <w:tabs>
          <w:tab w:val="num" w:pos="720"/>
        </w:tabs>
        <w:ind w:left="720" w:hanging="360"/>
      </w:pPr>
      <w:rPr>
        <w:rFonts w:ascii="Arial" w:hAnsi="Arial" w:hint="default"/>
      </w:rPr>
    </w:lvl>
    <w:lvl w:ilvl="1" w:tplc="501CBD9A">
      <w:numFmt w:val="bullet"/>
      <w:lvlText w:val="–"/>
      <w:lvlJc w:val="left"/>
      <w:pPr>
        <w:tabs>
          <w:tab w:val="num" w:pos="1440"/>
        </w:tabs>
        <w:ind w:left="1440" w:hanging="360"/>
      </w:pPr>
      <w:rPr>
        <w:rFonts w:ascii="Century Gothic" w:hAnsi="Century Gothic" w:hint="default"/>
      </w:rPr>
    </w:lvl>
    <w:lvl w:ilvl="2" w:tplc="4D02B3F4" w:tentative="1">
      <w:start w:val="1"/>
      <w:numFmt w:val="bullet"/>
      <w:lvlText w:val="•"/>
      <w:lvlJc w:val="left"/>
      <w:pPr>
        <w:tabs>
          <w:tab w:val="num" w:pos="2160"/>
        </w:tabs>
        <w:ind w:left="2160" w:hanging="360"/>
      </w:pPr>
      <w:rPr>
        <w:rFonts w:ascii="Arial" w:hAnsi="Arial" w:hint="default"/>
      </w:rPr>
    </w:lvl>
    <w:lvl w:ilvl="3" w:tplc="2EBADF4A" w:tentative="1">
      <w:start w:val="1"/>
      <w:numFmt w:val="bullet"/>
      <w:lvlText w:val="•"/>
      <w:lvlJc w:val="left"/>
      <w:pPr>
        <w:tabs>
          <w:tab w:val="num" w:pos="2880"/>
        </w:tabs>
        <w:ind w:left="2880" w:hanging="360"/>
      </w:pPr>
      <w:rPr>
        <w:rFonts w:ascii="Arial" w:hAnsi="Arial" w:hint="default"/>
      </w:rPr>
    </w:lvl>
    <w:lvl w:ilvl="4" w:tplc="A9686A92" w:tentative="1">
      <w:start w:val="1"/>
      <w:numFmt w:val="bullet"/>
      <w:lvlText w:val="•"/>
      <w:lvlJc w:val="left"/>
      <w:pPr>
        <w:tabs>
          <w:tab w:val="num" w:pos="3600"/>
        </w:tabs>
        <w:ind w:left="3600" w:hanging="360"/>
      </w:pPr>
      <w:rPr>
        <w:rFonts w:ascii="Arial" w:hAnsi="Arial" w:hint="default"/>
      </w:rPr>
    </w:lvl>
    <w:lvl w:ilvl="5" w:tplc="D8468710" w:tentative="1">
      <w:start w:val="1"/>
      <w:numFmt w:val="bullet"/>
      <w:lvlText w:val="•"/>
      <w:lvlJc w:val="left"/>
      <w:pPr>
        <w:tabs>
          <w:tab w:val="num" w:pos="4320"/>
        </w:tabs>
        <w:ind w:left="4320" w:hanging="360"/>
      </w:pPr>
      <w:rPr>
        <w:rFonts w:ascii="Arial" w:hAnsi="Arial" w:hint="default"/>
      </w:rPr>
    </w:lvl>
    <w:lvl w:ilvl="6" w:tplc="FFF28484" w:tentative="1">
      <w:start w:val="1"/>
      <w:numFmt w:val="bullet"/>
      <w:lvlText w:val="•"/>
      <w:lvlJc w:val="left"/>
      <w:pPr>
        <w:tabs>
          <w:tab w:val="num" w:pos="5040"/>
        </w:tabs>
        <w:ind w:left="5040" w:hanging="360"/>
      </w:pPr>
      <w:rPr>
        <w:rFonts w:ascii="Arial" w:hAnsi="Arial" w:hint="default"/>
      </w:rPr>
    </w:lvl>
    <w:lvl w:ilvl="7" w:tplc="32A43104" w:tentative="1">
      <w:start w:val="1"/>
      <w:numFmt w:val="bullet"/>
      <w:lvlText w:val="•"/>
      <w:lvlJc w:val="left"/>
      <w:pPr>
        <w:tabs>
          <w:tab w:val="num" w:pos="5760"/>
        </w:tabs>
        <w:ind w:left="5760" w:hanging="360"/>
      </w:pPr>
      <w:rPr>
        <w:rFonts w:ascii="Arial" w:hAnsi="Arial" w:hint="default"/>
      </w:rPr>
    </w:lvl>
    <w:lvl w:ilvl="8" w:tplc="E3E0A598" w:tentative="1">
      <w:start w:val="1"/>
      <w:numFmt w:val="bullet"/>
      <w:lvlText w:val="•"/>
      <w:lvlJc w:val="left"/>
      <w:pPr>
        <w:tabs>
          <w:tab w:val="num" w:pos="6480"/>
        </w:tabs>
        <w:ind w:left="6480" w:hanging="360"/>
      </w:pPr>
      <w:rPr>
        <w:rFonts w:ascii="Arial" w:hAnsi="Arial" w:hint="default"/>
      </w:rPr>
    </w:lvl>
  </w:abstractNum>
  <w:abstractNum w:abstractNumId="18">
    <w:nsid w:val="58EE604E"/>
    <w:multiLevelType w:val="hybridMultilevel"/>
    <w:tmpl w:val="CBD69018"/>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9">
    <w:nsid w:val="597F17A8"/>
    <w:multiLevelType w:val="hybridMultilevel"/>
    <w:tmpl w:val="500E8368"/>
    <w:lvl w:ilvl="0" w:tplc="C80E60AE">
      <w:numFmt w:val="none"/>
      <w:lvlText w:val=""/>
      <w:lvlJc w:val="left"/>
      <w:pPr>
        <w:ind w:left="840" w:hanging="480"/>
      </w:pPr>
      <w:rPr>
        <w:rFonts w:ascii="Wingdings" w:hAnsi="Wingdings" w:hint="default"/>
        <w:sz w:val="24"/>
      </w:rPr>
    </w:lvl>
    <w:lvl w:ilvl="1" w:tplc="04090019" w:tentative="1">
      <w:start w:val="1"/>
      <w:numFmt w:val="lowerLetter"/>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lowerLetter"/>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lowerLetter"/>
      <w:lvlText w:val="%8)"/>
      <w:lvlJc w:val="left"/>
      <w:pPr>
        <w:ind w:left="4200" w:hanging="480"/>
      </w:pPr>
    </w:lvl>
    <w:lvl w:ilvl="8" w:tplc="0409001B" w:tentative="1">
      <w:start w:val="1"/>
      <w:numFmt w:val="lowerRoman"/>
      <w:lvlText w:val="%9."/>
      <w:lvlJc w:val="right"/>
      <w:pPr>
        <w:ind w:left="4680" w:hanging="480"/>
      </w:pPr>
    </w:lvl>
  </w:abstractNum>
  <w:abstractNum w:abstractNumId="20">
    <w:nsid w:val="59EA2556"/>
    <w:multiLevelType w:val="hybridMultilevel"/>
    <w:tmpl w:val="FCB2D7A0"/>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1">
    <w:nsid w:val="693743A5"/>
    <w:multiLevelType w:val="hybridMultilevel"/>
    <w:tmpl w:val="C980E8E4"/>
    <w:lvl w:ilvl="0" w:tplc="04090005">
      <w:start w:val="1"/>
      <w:numFmt w:val="bullet"/>
      <w:lvlText w:val=""/>
      <w:lvlJc w:val="left"/>
      <w:pPr>
        <w:ind w:left="900" w:hanging="480"/>
      </w:pPr>
      <w:rPr>
        <w:rFonts w:ascii="Wingdings" w:hAnsi="Wingdings" w:hint="default"/>
      </w:rPr>
    </w:lvl>
    <w:lvl w:ilvl="1" w:tplc="04090003" w:tentative="1">
      <w:start w:val="1"/>
      <w:numFmt w:val="bullet"/>
      <w:lvlText w:val=""/>
      <w:lvlJc w:val="left"/>
      <w:pPr>
        <w:ind w:left="1380" w:hanging="480"/>
      </w:pPr>
      <w:rPr>
        <w:rFonts w:ascii="Wingdings" w:hAnsi="Wingdings" w:hint="default"/>
      </w:rPr>
    </w:lvl>
    <w:lvl w:ilvl="2" w:tplc="04090005" w:tentative="1">
      <w:start w:val="1"/>
      <w:numFmt w:val="bullet"/>
      <w:lvlText w:val=""/>
      <w:lvlJc w:val="left"/>
      <w:pPr>
        <w:ind w:left="1860" w:hanging="480"/>
      </w:pPr>
      <w:rPr>
        <w:rFonts w:ascii="Wingdings" w:hAnsi="Wingdings" w:hint="default"/>
      </w:rPr>
    </w:lvl>
    <w:lvl w:ilvl="3" w:tplc="04090001" w:tentative="1">
      <w:start w:val="1"/>
      <w:numFmt w:val="bullet"/>
      <w:lvlText w:val=""/>
      <w:lvlJc w:val="left"/>
      <w:pPr>
        <w:ind w:left="2340" w:hanging="480"/>
      </w:pPr>
      <w:rPr>
        <w:rFonts w:ascii="Wingdings" w:hAnsi="Wingdings" w:hint="default"/>
      </w:rPr>
    </w:lvl>
    <w:lvl w:ilvl="4" w:tplc="04090003" w:tentative="1">
      <w:start w:val="1"/>
      <w:numFmt w:val="bullet"/>
      <w:lvlText w:val=""/>
      <w:lvlJc w:val="left"/>
      <w:pPr>
        <w:ind w:left="2820" w:hanging="480"/>
      </w:pPr>
      <w:rPr>
        <w:rFonts w:ascii="Wingdings" w:hAnsi="Wingdings" w:hint="default"/>
      </w:rPr>
    </w:lvl>
    <w:lvl w:ilvl="5" w:tplc="04090005" w:tentative="1">
      <w:start w:val="1"/>
      <w:numFmt w:val="bullet"/>
      <w:lvlText w:val=""/>
      <w:lvlJc w:val="left"/>
      <w:pPr>
        <w:ind w:left="3300" w:hanging="480"/>
      </w:pPr>
      <w:rPr>
        <w:rFonts w:ascii="Wingdings" w:hAnsi="Wingdings" w:hint="default"/>
      </w:rPr>
    </w:lvl>
    <w:lvl w:ilvl="6" w:tplc="04090001" w:tentative="1">
      <w:start w:val="1"/>
      <w:numFmt w:val="bullet"/>
      <w:lvlText w:val=""/>
      <w:lvlJc w:val="left"/>
      <w:pPr>
        <w:ind w:left="3780" w:hanging="480"/>
      </w:pPr>
      <w:rPr>
        <w:rFonts w:ascii="Wingdings" w:hAnsi="Wingdings" w:hint="default"/>
      </w:rPr>
    </w:lvl>
    <w:lvl w:ilvl="7" w:tplc="04090003" w:tentative="1">
      <w:start w:val="1"/>
      <w:numFmt w:val="bullet"/>
      <w:lvlText w:val=""/>
      <w:lvlJc w:val="left"/>
      <w:pPr>
        <w:ind w:left="4260" w:hanging="480"/>
      </w:pPr>
      <w:rPr>
        <w:rFonts w:ascii="Wingdings" w:hAnsi="Wingdings" w:hint="default"/>
      </w:rPr>
    </w:lvl>
    <w:lvl w:ilvl="8" w:tplc="04090005" w:tentative="1">
      <w:start w:val="1"/>
      <w:numFmt w:val="bullet"/>
      <w:lvlText w:val=""/>
      <w:lvlJc w:val="left"/>
      <w:pPr>
        <w:ind w:left="4740" w:hanging="480"/>
      </w:pPr>
      <w:rPr>
        <w:rFonts w:ascii="Wingdings" w:hAnsi="Wingdings" w:hint="default"/>
      </w:rPr>
    </w:lvl>
  </w:abstractNum>
  <w:abstractNum w:abstractNumId="22">
    <w:nsid w:val="6A4C3272"/>
    <w:multiLevelType w:val="hybridMultilevel"/>
    <w:tmpl w:val="16D8B700"/>
    <w:lvl w:ilvl="0" w:tplc="C80E60AE">
      <w:numFmt w:val="none"/>
      <w:lvlText w:val=""/>
      <w:lvlJc w:val="left"/>
      <w:pPr>
        <w:ind w:left="700" w:hanging="480"/>
      </w:pPr>
      <w:rPr>
        <w:rFonts w:ascii="Wingdings" w:hAnsi="Wingdings" w:hint="default"/>
        <w:sz w:val="24"/>
      </w:rPr>
    </w:lvl>
    <w:lvl w:ilvl="1" w:tplc="04090003" w:tentative="1">
      <w:start w:val="1"/>
      <w:numFmt w:val="bullet"/>
      <w:lvlText w:val=""/>
      <w:lvlJc w:val="left"/>
      <w:pPr>
        <w:ind w:left="1180" w:hanging="480"/>
      </w:pPr>
      <w:rPr>
        <w:rFonts w:ascii="Wingdings" w:hAnsi="Wingdings" w:hint="default"/>
      </w:rPr>
    </w:lvl>
    <w:lvl w:ilvl="2" w:tplc="04090005" w:tentative="1">
      <w:start w:val="1"/>
      <w:numFmt w:val="bullet"/>
      <w:lvlText w:val=""/>
      <w:lvlJc w:val="left"/>
      <w:pPr>
        <w:ind w:left="1660" w:hanging="480"/>
      </w:pPr>
      <w:rPr>
        <w:rFonts w:ascii="Wingdings" w:hAnsi="Wingdings" w:hint="default"/>
      </w:rPr>
    </w:lvl>
    <w:lvl w:ilvl="3" w:tplc="04090001" w:tentative="1">
      <w:start w:val="1"/>
      <w:numFmt w:val="bullet"/>
      <w:lvlText w:val=""/>
      <w:lvlJc w:val="left"/>
      <w:pPr>
        <w:ind w:left="2140" w:hanging="480"/>
      </w:pPr>
      <w:rPr>
        <w:rFonts w:ascii="Wingdings" w:hAnsi="Wingdings" w:hint="default"/>
      </w:rPr>
    </w:lvl>
    <w:lvl w:ilvl="4" w:tplc="04090003" w:tentative="1">
      <w:start w:val="1"/>
      <w:numFmt w:val="bullet"/>
      <w:lvlText w:val=""/>
      <w:lvlJc w:val="left"/>
      <w:pPr>
        <w:ind w:left="2620" w:hanging="480"/>
      </w:pPr>
      <w:rPr>
        <w:rFonts w:ascii="Wingdings" w:hAnsi="Wingdings" w:hint="default"/>
      </w:rPr>
    </w:lvl>
    <w:lvl w:ilvl="5" w:tplc="04090005" w:tentative="1">
      <w:start w:val="1"/>
      <w:numFmt w:val="bullet"/>
      <w:lvlText w:val=""/>
      <w:lvlJc w:val="left"/>
      <w:pPr>
        <w:ind w:left="3100" w:hanging="480"/>
      </w:pPr>
      <w:rPr>
        <w:rFonts w:ascii="Wingdings" w:hAnsi="Wingdings" w:hint="default"/>
      </w:rPr>
    </w:lvl>
    <w:lvl w:ilvl="6" w:tplc="04090001" w:tentative="1">
      <w:start w:val="1"/>
      <w:numFmt w:val="bullet"/>
      <w:lvlText w:val=""/>
      <w:lvlJc w:val="left"/>
      <w:pPr>
        <w:ind w:left="3580" w:hanging="480"/>
      </w:pPr>
      <w:rPr>
        <w:rFonts w:ascii="Wingdings" w:hAnsi="Wingdings" w:hint="default"/>
      </w:rPr>
    </w:lvl>
    <w:lvl w:ilvl="7" w:tplc="04090003" w:tentative="1">
      <w:start w:val="1"/>
      <w:numFmt w:val="bullet"/>
      <w:lvlText w:val=""/>
      <w:lvlJc w:val="left"/>
      <w:pPr>
        <w:ind w:left="4060" w:hanging="480"/>
      </w:pPr>
      <w:rPr>
        <w:rFonts w:ascii="Wingdings" w:hAnsi="Wingdings" w:hint="default"/>
      </w:rPr>
    </w:lvl>
    <w:lvl w:ilvl="8" w:tplc="04090005" w:tentative="1">
      <w:start w:val="1"/>
      <w:numFmt w:val="bullet"/>
      <w:lvlText w:val=""/>
      <w:lvlJc w:val="left"/>
      <w:pPr>
        <w:ind w:left="4540" w:hanging="480"/>
      </w:pPr>
      <w:rPr>
        <w:rFonts w:ascii="Wingdings" w:hAnsi="Wingdings" w:hint="default"/>
      </w:rPr>
    </w:lvl>
  </w:abstractNum>
  <w:abstractNum w:abstractNumId="23">
    <w:nsid w:val="76BC502E"/>
    <w:multiLevelType w:val="hybridMultilevel"/>
    <w:tmpl w:val="04A8F042"/>
    <w:lvl w:ilvl="0" w:tplc="C80E60AE">
      <w:numFmt w:val="none"/>
      <w:lvlText w:val=""/>
      <w:lvlJc w:val="left"/>
      <w:pPr>
        <w:ind w:left="840" w:hanging="480"/>
      </w:pPr>
      <w:rPr>
        <w:rFonts w:ascii="Wingdings" w:hAnsi="Wingdings" w:hint="default"/>
        <w:sz w:val="24"/>
      </w:rPr>
    </w:lvl>
    <w:lvl w:ilvl="1" w:tplc="04090019" w:tentative="1">
      <w:start w:val="1"/>
      <w:numFmt w:val="lowerLetter"/>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lowerLetter"/>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lowerLetter"/>
      <w:lvlText w:val="%8)"/>
      <w:lvlJc w:val="left"/>
      <w:pPr>
        <w:ind w:left="4200" w:hanging="480"/>
      </w:pPr>
    </w:lvl>
    <w:lvl w:ilvl="8" w:tplc="0409001B" w:tentative="1">
      <w:start w:val="1"/>
      <w:numFmt w:val="lowerRoman"/>
      <w:lvlText w:val="%9."/>
      <w:lvlJc w:val="right"/>
      <w:pPr>
        <w:ind w:left="4680" w:hanging="480"/>
      </w:pPr>
    </w:lvl>
  </w:abstractNum>
  <w:abstractNum w:abstractNumId="24">
    <w:nsid w:val="77C878A7"/>
    <w:multiLevelType w:val="hybridMultilevel"/>
    <w:tmpl w:val="D0446CBA"/>
    <w:lvl w:ilvl="0" w:tplc="99528DEC">
      <w:start w:val="1"/>
      <w:numFmt w:val="bullet"/>
      <w:lvlText w:val="•"/>
      <w:lvlJc w:val="left"/>
      <w:pPr>
        <w:tabs>
          <w:tab w:val="num" w:pos="720"/>
        </w:tabs>
        <w:ind w:left="720" w:hanging="360"/>
      </w:pPr>
      <w:rPr>
        <w:rFonts w:ascii="Arial" w:hAnsi="Arial" w:hint="default"/>
      </w:rPr>
    </w:lvl>
    <w:lvl w:ilvl="1" w:tplc="25FCB66E">
      <w:numFmt w:val="bullet"/>
      <w:lvlText w:val="–"/>
      <w:lvlJc w:val="left"/>
      <w:pPr>
        <w:tabs>
          <w:tab w:val="num" w:pos="1440"/>
        </w:tabs>
        <w:ind w:left="1440" w:hanging="360"/>
      </w:pPr>
      <w:rPr>
        <w:rFonts w:ascii="Century Gothic" w:hAnsi="Century Gothic" w:hint="default"/>
      </w:rPr>
    </w:lvl>
    <w:lvl w:ilvl="2" w:tplc="52840368" w:tentative="1">
      <w:start w:val="1"/>
      <w:numFmt w:val="bullet"/>
      <w:lvlText w:val="•"/>
      <w:lvlJc w:val="left"/>
      <w:pPr>
        <w:tabs>
          <w:tab w:val="num" w:pos="2160"/>
        </w:tabs>
        <w:ind w:left="2160" w:hanging="360"/>
      </w:pPr>
      <w:rPr>
        <w:rFonts w:ascii="Arial" w:hAnsi="Arial" w:hint="default"/>
      </w:rPr>
    </w:lvl>
    <w:lvl w:ilvl="3" w:tplc="07EE89B6" w:tentative="1">
      <w:start w:val="1"/>
      <w:numFmt w:val="bullet"/>
      <w:lvlText w:val="•"/>
      <w:lvlJc w:val="left"/>
      <w:pPr>
        <w:tabs>
          <w:tab w:val="num" w:pos="2880"/>
        </w:tabs>
        <w:ind w:left="2880" w:hanging="360"/>
      </w:pPr>
      <w:rPr>
        <w:rFonts w:ascii="Arial" w:hAnsi="Arial" w:hint="default"/>
      </w:rPr>
    </w:lvl>
    <w:lvl w:ilvl="4" w:tplc="857A333E" w:tentative="1">
      <w:start w:val="1"/>
      <w:numFmt w:val="bullet"/>
      <w:lvlText w:val="•"/>
      <w:lvlJc w:val="left"/>
      <w:pPr>
        <w:tabs>
          <w:tab w:val="num" w:pos="3600"/>
        </w:tabs>
        <w:ind w:left="3600" w:hanging="360"/>
      </w:pPr>
      <w:rPr>
        <w:rFonts w:ascii="Arial" w:hAnsi="Arial" w:hint="default"/>
      </w:rPr>
    </w:lvl>
    <w:lvl w:ilvl="5" w:tplc="5352F30E" w:tentative="1">
      <w:start w:val="1"/>
      <w:numFmt w:val="bullet"/>
      <w:lvlText w:val="•"/>
      <w:lvlJc w:val="left"/>
      <w:pPr>
        <w:tabs>
          <w:tab w:val="num" w:pos="4320"/>
        </w:tabs>
        <w:ind w:left="4320" w:hanging="360"/>
      </w:pPr>
      <w:rPr>
        <w:rFonts w:ascii="Arial" w:hAnsi="Arial" w:hint="default"/>
      </w:rPr>
    </w:lvl>
    <w:lvl w:ilvl="6" w:tplc="E16EC0E6" w:tentative="1">
      <w:start w:val="1"/>
      <w:numFmt w:val="bullet"/>
      <w:lvlText w:val="•"/>
      <w:lvlJc w:val="left"/>
      <w:pPr>
        <w:tabs>
          <w:tab w:val="num" w:pos="5040"/>
        </w:tabs>
        <w:ind w:left="5040" w:hanging="360"/>
      </w:pPr>
      <w:rPr>
        <w:rFonts w:ascii="Arial" w:hAnsi="Arial" w:hint="default"/>
      </w:rPr>
    </w:lvl>
    <w:lvl w:ilvl="7" w:tplc="F0EE78D2" w:tentative="1">
      <w:start w:val="1"/>
      <w:numFmt w:val="bullet"/>
      <w:lvlText w:val="•"/>
      <w:lvlJc w:val="left"/>
      <w:pPr>
        <w:tabs>
          <w:tab w:val="num" w:pos="5760"/>
        </w:tabs>
        <w:ind w:left="5760" w:hanging="360"/>
      </w:pPr>
      <w:rPr>
        <w:rFonts w:ascii="Arial" w:hAnsi="Arial" w:hint="default"/>
      </w:rPr>
    </w:lvl>
    <w:lvl w:ilvl="8" w:tplc="AF5869D6" w:tentative="1">
      <w:start w:val="1"/>
      <w:numFmt w:val="bullet"/>
      <w:lvlText w:val="•"/>
      <w:lvlJc w:val="left"/>
      <w:pPr>
        <w:tabs>
          <w:tab w:val="num" w:pos="6480"/>
        </w:tabs>
        <w:ind w:left="6480" w:hanging="360"/>
      </w:pPr>
      <w:rPr>
        <w:rFonts w:ascii="Arial" w:hAnsi="Arial" w:hint="default"/>
      </w:rPr>
    </w:lvl>
  </w:abstractNum>
  <w:abstractNum w:abstractNumId="25">
    <w:nsid w:val="794D58F7"/>
    <w:multiLevelType w:val="hybridMultilevel"/>
    <w:tmpl w:val="7A129520"/>
    <w:lvl w:ilvl="0" w:tplc="54FEE778">
      <w:start w:val="1"/>
      <w:numFmt w:val="bullet"/>
      <w:lvlText w:val="•"/>
      <w:lvlJc w:val="left"/>
      <w:pPr>
        <w:tabs>
          <w:tab w:val="num" w:pos="720"/>
        </w:tabs>
        <w:ind w:left="720" w:hanging="360"/>
      </w:pPr>
      <w:rPr>
        <w:rFonts w:ascii="Arial" w:hAnsi="Arial" w:hint="default"/>
      </w:rPr>
    </w:lvl>
    <w:lvl w:ilvl="1" w:tplc="88709D10">
      <w:numFmt w:val="bullet"/>
      <w:lvlText w:val="–"/>
      <w:lvlJc w:val="left"/>
      <w:pPr>
        <w:tabs>
          <w:tab w:val="num" w:pos="1440"/>
        </w:tabs>
        <w:ind w:left="1440" w:hanging="360"/>
      </w:pPr>
      <w:rPr>
        <w:rFonts w:ascii="Century Gothic" w:hAnsi="Century Gothic" w:hint="default"/>
      </w:rPr>
    </w:lvl>
    <w:lvl w:ilvl="2" w:tplc="13725032" w:tentative="1">
      <w:start w:val="1"/>
      <w:numFmt w:val="bullet"/>
      <w:lvlText w:val="•"/>
      <w:lvlJc w:val="left"/>
      <w:pPr>
        <w:tabs>
          <w:tab w:val="num" w:pos="2160"/>
        </w:tabs>
        <w:ind w:left="2160" w:hanging="360"/>
      </w:pPr>
      <w:rPr>
        <w:rFonts w:ascii="Arial" w:hAnsi="Arial" w:hint="default"/>
      </w:rPr>
    </w:lvl>
    <w:lvl w:ilvl="3" w:tplc="0C42979C" w:tentative="1">
      <w:start w:val="1"/>
      <w:numFmt w:val="bullet"/>
      <w:lvlText w:val="•"/>
      <w:lvlJc w:val="left"/>
      <w:pPr>
        <w:tabs>
          <w:tab w:val="num" w:pos="2880"/>
        </w:tabs>
        <w:ind w:left="2880" w:hanging="360"/>
      </w:pPr>
      <w:rPr>
        <w:rFonts w:ascii="Arial" w:hAnsi="Arial" w:hint="default"/>
      </w:rPr>
    </w:lvl>
    <w:lvl w:ilvl="4" w:tplc="B9A0C700" w:tentative="1">
      <w:start w:val="1"/>
      <w:numFmt w:val="bullet"/>
      <w:lvlText w:val="•"/>
      <w:lvlJc w:val="left"/>
      <w:pPr>
        <w:tabs>
          <w:tab w:val="num" w:pos="3600"/>
        </w:tabs>
        <w:ind w:left="3600" w:hanging="360"/>
      </w:pPr>
      <w:rPr>
        <w:rFonts w:ascii="Arial" w:hAnsi="Arial" w:hint="default"/>
      </w:rPr>
    </w:lvl>
    <w:lvl w:ilvl="5" w:tplc="E58CD6B4" w:tentative="1">
      <w:start w:val="1"/>
      <w:numFmt w:val="bullet"/>
      <w:lvlText w:val="•"/>
      <w:lvlJc w:val="left"/>
      <w:pPr>
        <w:tabs>
          <w:tab w:val="num" w:pos="4320"/>
        </w:tabs>
        <w:ind w:left="4320" w:hanging="360"/>
      </w:pPr>
      <w:rPr>
        <w:rFonts w:ascii="Arial" w:hAnsi="Arial" w:hint="default"/>
      </w:rPr>
    </w:lvl>
    <w:lvl w:ilvl="6" w:tplc="5FC81134" w:tentative="1">
      <w:start w:val="1"/>
      <w:numFmt w:val="bullet"/>
      <w:lvlText w:val="•"/>
      <w:lvlJc w:val="left"/>
      <w:pPr>
        <w:tabs>
          <w:tab w:val="num" w:pos="5040"/>
        </w:tabs>
        <w:ind w:left="5040" w:hanging="360"/>
      </w:pPr>
      <w:rPr>
        <w:rFonts w:ascii="Arial" w:hAnsi="Arial" w:hint="default"/>
      </w:rPr>
    </w:lvl>
    <w:lvl w:ilvl="7" w:tplc="38020CE8" w:tentative="1">
      <w:start w:val="1"/>
      <w:numFmt w:val="bullet"/>
      <w:lvlText w:val="•"/>
      <w:lvlJc w:val="left"/>
      <w:pPr>
        <w:tabs>
          <w:tab w:val="num" w:pos="5760"/>
        </w:tabs>
        <w:ind w:left="5760" w:hanging="360"/>
      </w:pPr>
      <w:rPr>
        <w:rFonts w:ascii="Arial" w:hAnsi="Arial" w:hint="default"/>
      </w:rPr>
    </w:lvl>
    <w:lvl w:ilvl="8" w:tplc="60C2886C" w:tentative="1">
      <w:start w:val="1"/>
      <w:numFmt w:val="bullet"/>
      <w:lvlText w:val="•"/>
      <w:lvlJc w:val="left"/>
      <w:pPr>
        <w:tabs>
          <w:tab w:val="num" w:pos="6480"/>
        </w:tabs>
        <w:ind w:left="6480" w:hanging="360"/>
      </w:pPr>
      <w:rPr>
        <w:rFonts w:ascii="Arial" w:hAnsi="Arial" w:hint="default"/>
      </w:rPr>
    </w:lvl>
  </w:abstractNum>
  <w:abstractNum w:abstractNumId="26">
    <w:nsid w:val="7C77455D"/>
    <w:multiLevelType w:val="hybridMultilevel"/>
    <w:tmpl w:val="1E5E4854"/>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num w:numId="1">
    <w:abstractNumId w:val="16"/>
  </w:num>
  <w:num w:numId="2">
    <w:abstractNumId w:val="9"/>
  </w:num>
  <w:num w:numId="3">
    <w:abstractNumId w:val="10"/>
  </w:num>
  <w:num w:numId="4">
    <w:abstractNumId w:val="15"/>
  </w:num>
  <w:num w:numId="5">
    <w:abstractNumId w:val="17"/>
  </w:num>
  <w:num w:numId="6">
    <w:abstractNumId w:val="25"/>
  </w:num>
  <w:num w:numId="7">
    <w:abstractNumId w:val="24"/>
  </w:num>
  <w:num w:numId="8">
    <w:abstractNumId w:val="11"/>
  </w:num>
  <w:num w:numId="9">
    <w:abstractNumId w:val="3"/>
  </w:num>
  <w:num w:numId="10">
    <w:abstractNumId w:val="5"/>
  </w:num>
  <w:num w:numId="11">
    <w:abstractNumId w:val="22"/>
  </w:num>
  <w:num w:numId="12">
    <w:abstractNumId w:val="13"/>
  </w:num>
  <w:num w:numId="13">
    <w:abstractNumId w:val="19"/>
  </w:num>
  <w:num w:numId="14">
    <w:abstractNumId w:val="23"/>
  </w:num>
  <w:num w:numId="15">
    <w:abstractNumId w:val="14"/>
  </w:num>
  <w:num w:numId="16">
    <w:abstractNumId w:val="0"/>
  </w:num>
  <w:num w:numId="17">
    <w:abstractNumId w:val="12"/>
  </w:num>
  <w:num w:numId="18">
    <w:abstractNumId w:val="4"/>
  </w:num>
  <w:num w:numId="19">
    <w:abstractNumId w:val="21"/>
  </w:num>
  <w:num w:numId="20">
    <w:abstractNumId w:val="7"/>
  </w:num>
  <w:num w:numId="21">
    <w:abstractNumId w:val="18"/>
  </w:num>
  <w:num w:numId="22">
    <w:abstractNumId w:val="26"/>
  </w:num>
  <w:num w:numId="23">
    <w:abstractNumId w:val="8"/>
  </w:num>
  <w:num w:numId="24">
    <w:abstractNumId w:val="1"/>
  </w:num>
  <w:num w:numId="25">
    <w:abstractNumId w:val="20"/>
  </w:num>
  <w:num w:numId="26">
    <w:abstractNumId w:val="6"/>
  </w:num>
  <w:num w:numId="27">
    <w:abstractNumId w:val="2"/>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ichael HU">
    <w15:presenceInfo w15:providerId="Windows Live" w15:userId="63a920c7e076ca7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8"/>
  <w:bordersDoNotSurroundHeader/>
  <w:bordersDoNotSurroundFooter/>
  <w:attachedTemplate r:id="rId1"/>
  <w:revisionView w:markup="0"/>
  <w:trackRevisions/>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9616C"/>
    <w:rsid w:val="00032BD4"/>
    <w:rsid w:val="00035950"/>
    <w:rsid w:val="00042B09"/>
    <w:rsid w:val="00047BC9"/>
    <w:rsid w:val="00070E8D"/>
    <w:rsid w:val="00083ACE"/>
    <w:rsid w:val="00094839"/>
    <w:rsid w:val="0009735B"/>
    <w:rsid w:val="000A1B52"/>
    <w:rsid w:val="000E3402"/>
    <w:rsid w:val="001001E8"/>
    <w:rsid w:val="00116B2B"/>
    <w:rsid w:val="001241CC"/>
    <w:rsid w:val="00124483"/>
    <w:rsid w:val="0013687D"/>
    <w:rsid w:val="00151707"/>
    <w:rsid w:val="00184B68"/>
    <w:rsid w:val="00192875"/>
    <w:rsid w:val="001C09C1"/>
    <w:rsid w:val="001C6A73"/>
    <w:rsid w:val="001D321F"/>
    <w:rsid w:val="001D5169"/>
    <w:rsid w:val="001E5CD8"/>
    <w:rsid w:val="001F727F"/>
    <w:rsid w:val="0022597D"/>
    <w:rsid w:val="002308F2"/>
    <w:rsid w:val="00243176"/>
    <w:rsid w:val="0025151E"/>
    <w:rsid w:val="00273698"/>
    <w:rsid w:val="0027375E"/>
    <w:rsid w:val="0028483D"/>
    <w:rsid w:val="002979BF"/>
    <w:rsid w:val="002A2A07"/>
    <w:rsid w:val="002B6100"/>
    <w:rsid w:val="002D2362"/>
    <w:rsid w:val="002F29A2"/>
    <w:rsid w:val="00313CF6"/>
    <w:rsid w:val="003245CB"/>
    <w:rsid w:val="00337984"/>
    <w:rsid w:val="00337C31"/>
    <w:rsid w:val="00373D68"/>
    <w:rsid w:val="00374848"/>
    <w:rsid w:val="00391A0E"/>
    <w:rsid w:val="003C63FB"/>
    <w:rsid w:val="003D3F59"/>
    <w:rsid w:val="00413CD7"/>
    <w:rsid w:val="00423375"/>
    <w:rsid w:val="00431986"/>
    <w:rsid w:val="00443D73"/>
    <w:rsid w:val="0044483E"/>
    <w:rsid w:val="0044576C"/>
    <w:rsid w:val="00460DB5"/>
    <w:rsid w:val="004622FE"/>
    <w:rsid w:val="00471A0C"/>
    <w:rsid w:val="004732BF"/>
    <w:rsid w:val="00486C9F"/>
    <w:rsid w:val="00486DAD"/>
    <w:rsid w:val="00487223"/>
    <w:rsid w:val="00490DF0"/>
    <w:rsid w:val="00491ACE"/>
    <w:rsid w:val="00492CBF"/>
    <w:rsid w:val="004B491F"/>
    <w:rsid w:val="004C1479"/>
    <w:rsid w:val="004D1376"/>
    <w:rsid w:val="004D497F"/>
    <w:rsid w:val="004E69EB"/>
    <w:rsid w:val="004F57F9"/>
    <w:rsid w:val="004F6814"/>
    <w:rsid w:val="005054F6"/>
    <w:rsid w:val="00515696"/>
    <w:rsid w:val="00515C14"/>
    <w:rsid w:val="005207EE"/>
    <w:rsid w:val="00531CDF"/>
    <w:rsid w:val="00534232"/>
    <w:rsid w:val="00542AB1"/>
    <w:rsid w:val="005476F1"/>
    <w:rsid w:val="005514BF"/>
    <w:rsid w:val="00552C3C"/>
    <w:rsid w:val="00560AA5"/>
    <w:rsid w:val="005670FD"/>
    <w:rsid w:val="00572282"/>
    <w:rsid w:val="00572E84"/>
    <w:rsid w:val="005747C2"/>
    <w:rsid w:val="0057534D"/>
    <w:rsid w:val="00576219"/>
    <w:rsid w:val="005762C2"/>
    <w:rsid w:val="00581AA3"/>
    <w:rsid w:val="00582CAD"/>
    <w:rsid w:val="00582E20"/>
    <w:rsid w:val="00591D00"/>
    <w:rsid w:val="005937F3"/>
    <w:rsid w:val="00594E3D"/>
    <w:rsid w:val="005A7FB9"/>
    <w:rsid w:val="005D5C62"/>
    <w:rsid w:val="00614D9E"/>
    <w:rsid w:val="00645544"/>
    <w:rsid w:val="00650FB2"/>
    <w:rsid w:val="0065141A"/>
    <w:rsid w:val="0066216F"/>
    <w:rsid w:val="00663FA6"/>
    <w:rsid w:val="006738CC"/>
    <w:rsid w:val="00684755"/>
    <w:rsid w:val="00695E9E"/>
    <w:rsid w:val="006B5420"/>
    <w:rsid w:val="006C20DB"/>
    <w:rsid w:val="006C69CF"/>
    <w:rsid w:val="006C740E"/>
    <w:rsid w:val="006C7D42"/>
    <w:rsid w:val="006D5649"/>
    <w:rsid w:val="0070059E"/>
    <w:rsid w:val="007044AF"/>
    <w:rsid w:val="00732FD3"/>
    <w:rsid w:val="00736794"/>
    <w:rsid w:val="00744B90"/>
    <w:rsid w:val="00756D6C"/>
    <w:rsid w:val="00766E49"/>
    <w:rsid w:val="00783537"/>
    <w:rsid w:val="00785471"/>
    <w:rsid w:val="007A293E"/>
    <w:rsid w:val="007A4806"/>
    <w:rsid w:val="007A5D0A"/>
    <w:rsid w:val="007A7009"/>
    <w:rsid w:val="007A7274"/>
    <w:rsid w:val="007B105C"/>
    <w:rsid w:val="007B760E"/>
    <w:rsid w:val="007C2AA5"/>
    <w:rsid w:val="007C3E9D"/>
    <w:rsid w:val="007D06CC"/>
    <w:rsid w:val="007D115B"/>
    <w:rsid w:val="007E2739"/>
    <w:rsid w:val="007F6D43"/>
    <w:rsid w:val="00800C09"/>
    <w:rsid w:val="00823873"/>
    <w:rsid w:val="008412DB"/>
    <w:rsid w:val="00845001"/>
    <w:rsid w:val="00845959"/>
    <w:rsid w:val="00852614"/>
    <w:rsid w:val="00856CA7"/>
    <w:rsid w:val="00861AA5"/>
    <w:rsid w:val="00861E20"/>
    <w:rsid w:val="00862691"/>
    <w:rsid w:val="00864F1A"/>
    <w:rsid w:val="00873B02"/>
    <w:rsid w:val="00877842"/>
    <w:rsid w:val="008A5675"/>
    <w:rsid w:val="008C237E"/>
    <w:rsid w:val="008C55F4"/>
    <w:rsid w:val="008C5D82"/>
    <w:rsid w:val="008E683F"/>
    <w:rsid w:val="008F6F4B"/>
    <w:rsid w:val="00905D43"/>
    <w:rsid w:val="00911F9A"/>
    <w:rsid w:val="00947CF6"/>
    <w:rsid w:val="00951489"/>
    <w:rsid w:val="00956E59"/>
    <w:rsid w:val="009643E5"/>
    <w:rsid w:val="00975C26"/>
    <w:rsid w:val="009875EA"/>
    <w:rsid w:val="009A4857"/>
    <w:rsid w:val="009B16F3"/>
    <w:rsid w:val="009C554F"/>
    <w:rsid w:val="009D0830"/>
    <w:rsid w:val="009D235D"/>
    <w:rsid w:val="009D3F5A"/>
    <w:rsid w:val="009F19E4"/>
    <w:rsid w:val="009F2399"/>
    <w:rsid w:val="009F3468"/>
    <w:rsid w:val="00A0071A"/>
    <w:rsid w:val="00A27586"/>
    <w:rsid w:val="00A45764"/>
    <w:rsid w:val="00A57F00"/>
    <w:rsid w:val="00A60B87"/>
    <w:rsid w:val="00A66549"/>
    <w:rsid w:val="00A72DA7"/>
    <w:rsid w:val="00A847B6"/>
    <w:rsid w:val="00A864A7"/>
    <w:rsid w:val="00AB3848"/>
    <w:rsid w:val="00AC1295"/>
    <w:rsid w:val="00AE0676"/>
    <w:rsid w:val="00AF624D"/>
    <w:rsid w:val="00B24980"/>
    <w:rsid w:val="00B34BBA"/>
    <w:rsid w:val="00B35763"/>
    <w:rsid w:val="00B35A02"/>
    <w:rsid w:val="00B83D38"/>
    <w:rsid w:val="00B85058"/>
    <w:rsid w:val="00B86D22"/>
    <w:rsid w:val="00B91B9B"/>
    <w:rsid w:val="00B9298F"/>
    <w:rsid w:val="00B92BF9"/>
    <w:rsid w:val="00BA2535"/>
    <w:rsid w:val="00BC1148"/>
    <w:rsid w:val="00BC713B"/>
    <w:rsid w:val="00BE5D76"/>
    <w:rsid w:val="00BF7E14"/>
    <w:rsid w:val="00C1357B"/>
    <w:rsid w:val="00C2047E"/>
    <w:rsid w:val="00C32879"/>
    <w:rsid w:val="00C377E5"/>
    <w:rsid w:val="00C42BBF"/>
    <w:rsid w:val="00C460E2"/>
    <w:rsid w:val="00C507BE"/>
    <w:rsid w:val="00C602D1"/>
    <w:rsid w:val="00C76413"/>
    <w:rsid w:val="00C958AD"/>
    <w:rsid w:val="00C9616C"/>
    <w:rsid w:val="00CB1775"/>
    <w:rsid w:val="00CF2941"/>
    <w:rsid w:val="00D0181A"/>
    <w:rsid w:val="00D23683"/>
    <w:rsid w:val="00D31080"/>
    <w:rsid w:val="00D47C4E"/>
    <w:rsid w:val="00D519D3"/>
    <w:rsid w:val="00D54E8A"/>
    <w:rsid w:val="00D61573"/>
    <w:rsid w:val="00D65F62"/>
    <w:rsid w:val="00D66485"/>
    <w:rsid w:val="00D70ADA"/>
    <w:rsid w:val="00D73048"/>
    <w:rsid w:val="00D83F50"/>
    <w:rsid w:val="00D871E7"/>
    <w:rsid w:val="00DA52E7"/>
    <w:rsid w:val="00DB7A00"/>
    <w:rsid w:val="00DC68EC"/>
    <w:rsid w:val="00DC7199"/>
    <w:rsid w:val="00DF4616"/>
    <w:rsid w:val="00E0305B"/>
    <w:rsid w:val="00E046D2"/>
    <w:rsid w:val="00E151EB"/>
    <w:rsid w:val="00E22A0F"/>
    <w:rsid w:val="00E46692"/>
    <w:rsid w:val="00E47A3D"/>
    <w:rsid w:val="00E5414F"/>
    <w:rsid w:val="00E65F3D"/>
    <w:rsid w:val="00E7101B"/>
    <w:rsid w:val="00EA6E53"/>
    <w:rsid w:val="00EB0918"/>
    <w:rsid w:val="00EB17DF"/>
    <w:rsid w:val="00EC3BC9"/>
    <w:rsid w:val="00ED428A"/>
    <w:rsid w:val="00EF0915"/>
    <w:rsid w:val="00EF3CB9"/>
    <w:rsid w:val="00EF780C"/>
    <w:rsid w:val="00F04535"/>
    <w:rsid w:val="00F17249"/>
    <w:rsid w:val="00F452A8"/>
    <w:rsid w:val="00F6331C"/>
    <w:rsid w:val="00FC290F"/>
    <w:rsid w:val="00FC31D7"/>
  </w:rsids>
  <m:mathPr>
    <m:mathFont m:val="Cambria Math"/>
    <m:brkBin m:val="before"/>
    <m:brkBinSub m:val="--"/>
    <m:smallFrac m:val="0"/>
    <m:dispDef/>
    <m:lMargin m:val="0"/>
    <m:rMargin m:val="0"/>
    <m:defJc m:val="centerGroup"/>
    <m:wrapIndent m:val="1440"/>
    <m:intLim m:val="subSup"/>
    <m:naryLim m:val="undOvr"/>
  </m:mathPr>
  <w:themeFontLang w:val="en-US" w:eastAsia="zh-CN"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126879"/>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color w:val="707070" w:themeColor="accent1"/>
        <w:sz w:val="22"/>
        <w:szCs w:val="22"/>
        <w:lang w:val="en-US" w:eastAsia="ja-JP" w:bidi="ar-SA"/>
      </w:rPr>
    </w:rPrDefault>
    <w:pPrDefault>
      <w:pPr>
        <w:spacing w:after="120" w:line="288" w:lineRule="auto"/>
        <w:ind w:left="360"/>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2"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iPriority="2"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Table Grid" w:uiPriority="39"/>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C9616C"/>
    <w:rPr>
      <w:rFonts w:eastAsia="宋体"/>
      <w:lang w:val="en-GB"/>
    </w:rPr>
  </w:style>
  <w:style w:type="paragraph" w:styleId="Heading1">
    <w:name w:val="heading 1"/>
    <w:basedOn w:val="Normal"/>
    <w:link w:val="Heading1Char"/>
    <w:uiPriority w:val="9"/>
    <w:qFormat/>
    <w:pPr>
      <w:spacing w:before="600" w:after="60"/>
      <w:ind w:left="0"/>
      <w:outlineLvl w:val="0"/>
    </w:pPr>
    <w:rPr>
      <w:rFonts w:asciiTheme="majorHAnsi" w:hAnsiTheme="majorHAnsi"/>
      <w:caps/>
      <w:color w:val="2E2E2E" w:themeColor="accent2"/>
      <w:spacing w:val="14"/>
      <w:sz w:val="26"/>
      <w:szCs w:val="26"/>
    </w:rPr>
  </w:style>
  <w:style w:type="paragraph" w:styleId="Heading2">
    <w:name w:val="heading 2"/>
    <w:basedOn w:val="ListParagraph"/>
    <w:link w:val="Heading2Char"/>
    <w:uiPriority w:val="9"/>
    <w:unhideWhenUsed/>
    <w:qFormat/>
    <w:rsid w:val="006D5649"/>
    <w:pPr>
      <w:numPr>
        <w:ilvl w:val="1"/>
        <w:numId w:val="1"/>
      </w:numPr>
      <w:ind w:firstLineChars="0" w:firstLine="0"/>
      <w:outlineLvl w:val="1"/>
    </w:pPr>
    <w:rPr>
      <w:color w:val="000000" w:themeColor="text1"/>
      <w:lang w:val="en-US" w:eastAsia="zh-CN"/>
    </w:rPr>
  </w:style>
  <w:style w:type="paragraph" w:styleId="Heading3">
    <w:name w:val="heading 3"/>
    <w:basedOn w:val="Heading2"/>
    <w:link w:val="Heading3Char"/>
    <w:uiPriority w:val="9"/>
    <w:unhideWhenUsed/>
    <w:qFormat/>
    <w:rsid w:val="00B86D22"/>
    <w:pPr>
      <w:numPr>
        <w:ilvl w:val="2"/>
      </w:numPr>
      <w:outlineLvl w:val="2"/>
    </w:pPr>
    <w:rPr>
      <w:i/>
    </w:rPr>
  </w:style>
  <w:style w:type="paragraph" w:styleId="Heading4">
    <w:name w:val="heading 4"/>
    <w:basedOn w:val="Normal"/>
    <w:link w:val="Heading4Char"/>
    <w:uiPriority w:val="9"/>
    <w:semiHidden/>
    <w:unhideWhenUsed/>
    <w:qFormat/>
    <w:pPr>
      <w:spacing w:before="40" w:after="0"/>
      <w:ind w:left="0"/>
      <w:outlineLvl w:val="3"/>
    </w:pPr>
    <w:rPr>
      <w:rFonts w:asciiTheme="majorHAnsi" w:eastAsiaTheme="majorEastAsia" w:hAnsiTheme="majorHAnsi" w:cstheme="majorBidi"/>
      <w:i/>
      <w:iCs/>
      <w:spacing w:val="6"/>
    </w:rPr>
  </w:style>
  <w:style w:type="paragraph" w:styleId="Heading5">
    <w:name w:val="heading 5"/>
    <w:basedOn w:val="Normal"/>
    <w:link w:val="Heading5Char"/>
    <w:uiPriority w:val="9"/>
    <w:semiHidden/>
    <w:unhideWhenUsed/>
    <w:qFormat/>
    <w:pPr>
      <w:spacing w:before="40" w:after="0"/>
      <w:ind w:left="0"/>
      <w:outlineLvl w:val="4"/>
    </w:pPr>
    <w:rPr>
      <w:rFonts w:asciiTheme="majorHAnsi" w:eastAsiaTheme="majorEastAsia" w:hAnsiTheme="majorHAnsi" w:cstheme="majorBidi"/>
      <w:i/>
      <w:color w:val="2E2E2E" w:themeColor="accent2"/>
      <w:spacing w:val="6"/>
    </w:rPr>
  </w:style>
  <w:style w:type="paragraph" w:styleId="Heading6">
    <w:name w:val="heading 6"/>
    <w:basedOn w:val="Normal"/>
    <w:link w:val="Heading6Char"/>
    <w:uiPriority w:val="9"/>
    <w:semiHidden/>
    <w:unhideWhenUsed/>
    <w:qFormat/>
    <w:pPr>
      <w:spacing w:before="40" w:after="0"/>
      <w:ind w:left="0"/>
      <w:outlineLvl w:val="5"/>
    </w:pPr>
    <w:rPr>
      <w:rFonts w:asciiTheme="majorHAnsi" w:eastAsiaTheme="majorEastAsia" w:hAnsiTheme="majorHAnsi" w:cstheme="majorBidi"/>
      <w:color w:val="2E2E2E" w:themeColor="accent2"/>
      <w:spacing w:val="12"/>
    </w:rPr>
  </w:style>
  <w:style w:type="paragraph" w:styleId="Heading7">
    <w:name w:val="heading 7"/>
    <w:basedOn w:val="Normal"/>
    <w:link w:val="Heading7Char"/>
    <w:uiPriority w:val="9"/>
    <w:semiHidden/>
    <w:unhideWhenUsed/>
    <w:qFormat/>
    <w:pPr>
      <w:spacing w:before="40" w:after="0"/>
      <w:ind w:left="0"/>
      <w:outlineLvl w:val="6"/>
    </w:pPr>
    <w:rPr>
      <w:rFonts w:asciiTheme="majorHAnsi" w:eastAsiaTheme="majorEastAsia" w:hAnsiTheme="majorHAnsi" w:cstheme="majorBidi"/>
      <w:iCs/>
      <w:color w:val="2E2E2E" w:themeColor="accent2"/>
    </w:rPr>
  </w:style>
  <w:style w:type="paragraph" w:styleId="Heading8">
    <w:name w:val="heading 8"/>
    <w:basedOn w:val="Normal"/>
    <w:link w:val="Heading8Char"/>
    <w:uiPriority w:val="9"/>
    <w:semiHidden/>
    <w:unhideWhenUsed/>
    <w:qFormat/>
    <w:pPr>
      <w:spacing w:before="40" w:after="0"/>
      <w:ind w:left="0"/>
      <w:outlineLvl w:val="7"/>
    </w:pPr>
    <w:rPr>
      <w:rFonts w:asciiTheme="majorHAnsi" w:eastAsiaTheme="majorEastAsia" w:hAnsiTheme="majorHAnsi" w:cstheme="majorBidi"/>
      <w:i/>
      <w:color w:val="626262" w:themeColor="accent2" w:themeTint="BF"/>
      <w:szCs w:val="21"/>
    </w:rPr>
  </w:style>
  <w:style w:type="paragraph" w:styleId="Heading9">
    <w:name w:val="heading 9"/>
    <w:basedOn w:val="Normal"/>
    <w:link w:val="Heading9Char"/>
    <w:uiPriority w:val="9"/>
    <w:semiHidden/>
    <w:unhideWhenUsed/>
    <w:qFormat/>
    <w:pPr>
      <w:spacing w:before="40" w:after="0"/>
      <w:ind w:left="0"/>
      <w:outlineLvl w:val="8"/>
    </w:pPr>
    <w:rPr>
      <w:rFonts w:asciiTheme="majorHAnsi" w:eastAsiaTheme="majorEastAsia" w:hAnsiTheme="majorHAnsi" w:cstheme="majorBidi"/>
      <w:iCs/>
      <w:color w:val="626262" w:themeColor="accent2" w:themeTint="BF"/>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Theme="majorHAnsi" w:hAnsiTheme="majorHAnsi"/>
      <w:caps/>
      <w:color w:val="2E2E2E" w:themeColor="accent2"/>
      <w:spacing w:val="14"/>
      <w:sz w:val="26"/>
      <w:szCs w:val="26"/>
    </w:rPr>
  </w:style>
  <w:style w:type="character" w:customStyle="1" w:styleId="Heading2Char">
    <w:name w:val="Heading 2 Char"/>
    <w:basedOn w:val="DefaultParagraphFont"/>
    <w:link w:val="Heading2"/>
    <w:uiPriority w:val="9"/>
    <w:rsid w:val="006D5649"/>
    <w:rPr>
      <w:rFonts w:eastAsia="宋体"/>
      <w:color w:val="000000" w:themeColor="text1"/>
      <w:lang w:eastAsia="zh-CN"/>
    </w:rPr>
  </w:style>
  <w:style w:type="character" w:customStyle="1" w:styleId="Heading3Char">
    <w:name w:val="Heading 3 Char"/>
    <w:basedOn w:val="DefaultParagraphFont"/>
    <w:link w:val="Heading3"/>
    <w:uiPriority w:val="9"/>
    <w:rsid w:val="00B86D22"/>
    <w:rPr>
      <w:rFonts w:eastAsia="宋体"/>
      <w:i/>
      <w:color w:val="000000" w:themeColor="text1"/>
      <w:lang w:eastAsia="zh-CN"/>
    </w:rPr>
  </w:style>
  <w:style w:type="character" w:customStyle="1" w:styleId="Heading4Char">
    <w:name w:val="Heading 4 Char"/>
    <w:basedOn w:val="DefaultParagraphFont"/>
    <w:link w:val="Heading4"/>
    <w:uiPriority w:val="9"/>
    <w:semiHidden/>
    <w:rPr>
      <w:rFonts w:asciiTheme="majorHAnsi" w:eastAsiaTheme="majorEastAsia" w:hAnsiTheme="majorHAnsi" w:cstheme="majorBidi"/>
      <w:i/>
      <w:iCs/>
      <w:spacing w:val="6"/>
    </w:rPr>
  </w:style>
  <w:style w:type="character" w:customStyle="1" w:styleId="Heading5Char">
    <w:name w:val="Heading 5 Char"/>
    <w:basedOn w:val="DefaultParagraphFont"/>
    <w:link w:val="Heading5"/>
    <w:uiPriority w:val="9"/>
    <w:semiHidden/>
    <w:rPr>
      <w:rFonts w:asciiTheme="majorHAnsi" w:eastAsiaTheme="majorEastAsia" w:hAnsiTheme="majorHAnsi" w:cstheme="majorBidi"/>
      <w:i/>
      <w:color w:val="2E2E2E" w:themeColor="accent2"/>
      <w:spacing w:val="6"/>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color w:val="2E2E2E" w:themeColor="accent2"/>
      <w:spacing w:val="12"/>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iCs/>
      <w:color w:val="2E2E2E" w:themeColor="accent2"/>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i/>
      <w:color w:val="626262" w:themeColor="accent2" w:themeTint="BF"/>
      <w:szCs w:val="21"/>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Cs/>
      <w:color w:val="626262" w:themeColor="accent2" w:themeTint="BF"/>
      <w:szCs w:val="21"/>
    </w:rPr>
  </w:style>
  <w:style w:type="paragraph" w:styleId="Header">
    <w:name w:val="header"/>
    <w:basedOn w:val="Normal"/>
    <w:link w:val="HeaderChar"/>
    <w:uiPriority w:val="99"/>
    <w:unhideWhenUsed/>
    <w:qFormat/>
    <w:pPr>
      <w:spacing w:after="0"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unhideWhenUsed/>
    <w:qFormat/>
    <w:pPr>
      <w:spacing w:after="0" w:line="240" w:lineRule="auto"/>
    </w:pPr>
  </w:style>
  <w:style w:type="character" w:customStyle="1" w:styleId="FooterChar">
    <w:name w:val="Footer Char"/>
    <w:basedOn w:val="DefaultParagraphFont"/>
    <w:link w:val="Footer"/>
    <w:uiPriority w:val="99"/>
  </w:style>
  <w:style w:type="paragraph" w:styleId="Caption">
    <w:name w:val="caption"/>
    <w:basedOn w:val="Normal"/>
    <w:next w:val="Normal"/>
    <w:uiPriority w:val="35"/>
    <w:semiHidden/>
    <w:unhideWhenUsed/>
    <w:qFormat/>
    <w:pPr>
      <w:spacing w:after="200" w:line="240" w:lineRule="auto"/>
    </w:pPr>
    <w:rPr>
      <w:i/>
      <w:iCs/>
      <w:sz w:val="20"/>
      <w:szCs w:val="18"/>
    </w:rPr>
  </w:style>
  <w:style w:type="paragraph" w:styleId="Title">
    <w:name w:val="Title"/>
    <w:basedOn w:val="Normal"/>
    <w:link w:val="TitleChar"/>
    <w:uiPriority w:val="2"/>
    <w:unhideWhenUsed/>
    <w:qFormat/>
    <w:pPr>
      <w:pBdr>
        <w:left w:val="single" w:sz="48" w:space="10" w:color="000000" w:themeColor="text1"/>
      </w:pBdr>
      <w:spacing w:before="240" w:after="0"/>
      <w:ind w:left="0"/>
      <w:contextualSpacing/>
    </w:pPr>
    <w:rPr>
      <w:rFonts w:asciiTheme="majorHAnsi" w:eastAsiaTheme="majorEastAsia" w:hAnsiTheme="majorHAnsi" w:cstheme="majorBidi"/>
      <w:caps/>
      <w:color w:val="2E2E2E" w:themeColor="accent2"/>
      <w:spacing w:val="6"/>
      <w:sz w:val="54"/>
      <w:szCs w:val="56"/>
    </w:rPr>
  </w:style>
  <w:style w:type="character" w:customStyle="1" w:styleId="TitleChar">
    <w:name w:val="Title Char"/>
    <w:basedOn w:val="DefaultParagraphFont"/>
    <w:link w:val="Title"/>
    <w:uiPriority w:val="2"/>
    <w:rPr>
      <w:rFonts w:asciiTheme="majorHAnsi" w:eastAsiaTheme="majorEastAsia" w:hAnsiTheme="majorHAnsi" w:cstheme="majorBidi"/>
      <w:caps/>
      <w:color w:val="2E2E2E" w:themeColor="accent2"/>
      <w:spacing w:val="6"/>
      <w:sz w:val="54"/>
      <w:szCs w:val="56"/>
    </w:rPr>
  </w:style>
  <w:style w:type="paragraph" w:styleId="Subtitle">
    <w:name w:val="Subtitle"/>
    <w:basedOn w:val="Normal"/>
    <w:next w:val="Normal"/>
    <w:link w:val="SubtitleChar"/>
    <w:uiPriority w:val="11"/>
    <w:semiHidden/>
    <w:unhideWhenUsed/>
    <w:qFormat/>
    <w:pPr>
      <w:numPr>
        <w:ilvl w:val="1"/>
      </w:numPr>
      <w:spacing w:after="160"/>
      <w:ind w:left="360"/>
      <w:contextualSpacing/>
    </w:pPr>
    <w:rPr>
      <w:rFonts w:eastAsiaTheme="minorEastAsia"/>
      <w:i/>
      <w:spacing w:val="15"/>
      <w:sz w:val="32"/>
    </w:rPr>
  </w:style>
  <w:style w:type="paragraph" w:styleId="Date">
    <w:name w:val="Date"/>
    <w:basedOn w:val="Normal"/>
    <w:next w:val="Title"/>
    <w:link w:val="DateChar"/>
    <w:uiPriority w:val="2"/>
    <w:qFormat/>
    <w:pPr>
      <w:spacing w:after="360"/>
      <w:ind w:left="0"/>
    </w:pPr>
    <w:rPr>
      <w:sz w:val="28"/>
    </w:rPr>
  </w:style>
  <w:style w:type="character" w:customStyle="1" w:styleId="DateChar">
    <w:name w:val="Date Char"/>
    <w:basedOn w:val="DefaultParagraphFont"/>
    <w:link w:val="Date"/>
    <w:uiPriority w:val="2"/>
    <w:rPr>
      <w:sz w:val="28"/>
    </w:rPr>
  </w:style>
  <w:style w:type="character" w:styleId="IntenseEmphasis">
    <w:name w:val="Intense Emphasis"/>
    <w:basedOn w:val="DefaultParagraphFont"/>
    <w:uiPriority w:val="21"/>
    <w:semiHidden/>
    <w:unhideWhenUsed/>
    <w:qFormat/>
    <w:rPr>
      <w:b/>
      <w:iCs/>
      <w:color w:val="2E2E2E" w:themeColor="accent2"/>
    </w:rPr>
  </w:style>
  <w:style w:type="paragraph" w:styleId="IntenseQuote">
    <w:name w:val="Intense Quote"/>
    <w:basedOn w:val="Normal"/>
    <w:next w:val="Normal"/>
    <w:link w:val="IntenseQuoteChar"/>
    <w:uiPriority w:val="30"/>
    <w:semiHidden/>
    <w:unhideWhenUsed/>
    <w:qFormat/>
    <w:pPr>
      <w:spacing w:before="240"/>
    </w:pPr>
    <w:rPr>
      <w:b/>
      <w:i/>
      <w:iCs/>
      <w:color w:val="2E2E2E" w:themeColor="accent2"/>
    </w:rPr>
  </w:style>
  <w:style w:type="character" w:customStyle="1" w:styleId="IntenseQuoteChar">
    <w:name w:val="Intense Quote Char"/>
    <w:basedOn w:val="DefaultParagraphFont"/>
    <w:link w:val="IntenseQuote"/>
    <w:uiPriority w:val="30"/>
    <w:semiHidden/>
    <w:rPr>
      <w:b/>
      <w:i/>
      <w:iCs/>
      <w:color w:val="2E2E2E" w:themeColor="accent2"/>
    </w:rPr>
  </w:style>
  <w:style w:type="character" w:styleId="IntenseReference">
    <w:name w:val="Intense Reference"/>
    <w:basedOn w:val="DefaultParagraphFont"/>
    <w:uiPriority w:val="32"/>
    <w:semiHidden/>
    <w:unhideWhenUsed/>
    <w:qFormat/>
    <w:rPr>
      <w:b/>
      <w:bCs/>
      <w:caps/>
      <w:smallCaps w:val="0"/>
      <w:color w:val="707070" w:themeColor="accent1"/>
      <w:spacing w:val="0"/>
    </w:rPr>
  </w:style>
  <w:style w:type="paragraph" w:styleId="Quote">
    <w:name w:val="Quote"/>
    <w:basedOn w:val="Normal"/>
    <w:next w:val="Normal"/>
    <w:link w:val="QuoteChar"/>
    <w:uiPriority w:val="29"/>
    <w:semiHidden/>
    <w:unhideWhenUsed/>
    <w:qFormat/>
    <w:pPr>
      <w:spacing w:before="240"/>
    </w:pPr>
    <w:rPr>
      <w:i/>
      <w:iCs/>
    </w:rPr>
  </w:style>
  <w:style w:type="character" w:customStyle="1" w:styleId="QuoteChar">
    <w:name w:val="Quote Char"/>
    <w:basedOn w:val="DefaultParagraphFont"/>
    <w:link w:val="Quote"/>
    <w:uiPriority w:val="29"/>
    <w:semiHidden/>
    <w:rPr>
      <w:i/>
      <w:iCs/>
    </w:rPr>
  </w:style>
  <w:style w:type="character" w:styleId="Strong">
    <w:name w:val="Strong"/>
    <w:basedOn w:val="DefaultParagraphFont"/>
    <w:uiPriority w:val="22"/>
    <w:semiHidden/>
    <w:unhideWhenUsed/>
    <w:qFormat/>
    <w:rPr>
      <w:b/>
      <w:bCs/>
    </w:rPr>
  </w:style>
  <w:style w:type="character" w:styleId="SubtleEmphasis">
    <w:name w:val="Subtle Emphasis"/>
    <w:basedOn w:val="DefaultParagraphFont"/>
    <w:uiPriority w:val="19"/>
    <w:semiHidden/>
    <w:unhideWhenUsed/>
    <w:qFormat/>
    <w:rPr>
      <w:i/>
      <w:iCs/>
      <w:color w:val="707070" w:themeColor="accent1"/>
    </w:rPr>
  </w:style>
  <w:style w:type="character" w:styleId="SubtleReference">
    <w:name w:val="Subtle Reference"/>
    <w:basedOn w:val="DefaultParagraphFont"/>
    <w:uiPriority w:val="31"/>
    <w:semiHidden/>
    <w:unhideWhenUsed/>
    <w:qFormat/>
    <w:rPr>
      <w:caps/>
      <w:smallCaps w:val="0"/>
      <w:color w:val="707070" w:themeColor="accent1"/>
    </w:rPr>
  </w:style>
  <w:style w:type="paragraph" w:styleId="TOCHeading">
    <w:name w:val="TOC Heading"/>
    <w:basedOn w:val="Heading1"/>
    <w:next w:val="Normal"/>
    <w:uiPriority w:val="39"/>
    <w:semiHidden/>
    <w:unhideWhenUsed/>
    <w:qFormat/>
    <w:pPr>
      <w:outlineLvl w:val="9"/>
    </w:pPr>
  </w:style>
  <w:style w:type="character" w:customStyle="1" w:styleId="SubtitleChar">
    <w:name w:val="Subtitle Char"/>
    <w:basedOn w:val="DefaultParagraphFont"/>
    <w:link w:val="Subtitle"/>
    <w:uiPriority w:val="11"/>
    <w:semiHidden/>
    <w:rPr>
      <w:rFonts w:eastAsiaTheme="minorEastAsia"/>
      <w:i/>
      <w:spacing w:val="15"/>
      <w:sz w:val="32"/>
    </w:rPr>
  </w:style>
  <w:style w:type="character" w:styleId="PlaceholderText">
    <w:name w:val="Placeholder Text"/>
    <w:basedOn w:val="DefaultParagraphFont"/>
    <w:uiPriority w:val="99"/>
    <w:semiHidden/>
    <w:rPr>
      <w:color w:val="808080"/>
    </w:rPr>
  </w:style>
  <w:style w:type="paragraph" w:styleId="ListParagraph">
    <w:name w:val="List Paragraph"/>
    <w:basedOn w:val="Normal"/>
    <w:link w:val="ListParagraphChar"/>
    <w:uiPriority w:val="34"/>
    <w:unhideWhenUsed/>
    <w:qFormat/>
    <w:rsid w:val="00D23683"/>
    <w:pPr>
      <w:ind w:firstLineChars="200" w:firstLine="420"/>
    </w:pPr>
  </w:style>
  <w:style w:type="character" w:styleId="CommentReference">
    <w:name w:val="annotation reference"/>
    <w:basedOn w:val="DefaultParagraphFont"/>
    <w:uiPriority w:val="99"/>
    <w:semiHidden/>
    <w:unhideWhenUsed/>
    <w:rsid w:val="00151707"/>
    <w:rPr>
      <w:sz w:val="18"/>
      <w:szCs w:val="18"/>
    </w:rPr>
  </w:style>
  <w:style w:type="paragraph" w:styleId="CommentText">
    <w:name w:val="annotation text"/>
    <w:basedOn w:val="Normal"/>
    <w:link w:val="CommentTextChar"/>
    <w:uiPriority w:val="99"/>
    <w:semiHidden/>
    <w:unhideWhenUsed/>
    <w:rsid w:val="00151707"/>
    <w:pPr>
      <w:spacing w:line="240" w:lineRule="auto"/>
    </w:pPr>
    <w:rPr>
      <w:sz w:val="24"/>
      <w:szCs w:val="24"/>
    </w:rPr>
  </w:style>
  <w:style w:type="character" w:customStyle="1" w:styleId="CommentTextChar">
    <w:name w:val="Comment Text Char"/>
    <w:basedOn w:val="DefaultParagraphFont"/>
    <w:link w:val="CommentText"/>
    <w:uiPriority w:val="99"/>
    <w:semiHidden/>
    <w:rsid w:val="00151707"/>
    <w:rPr>
      <w:rFonts w:eastAsia="宋体"/>
      <w:sz w:val="24"/>
      <w:szCs w:val="24"/>
      <w:lang w:val="en-GB"/>
    </w:rPr>
  </w:style>
  <w:style w:type="paragraph" w:styleId="CommentSubject">
    <w:name w:val="annotation subject"/>
    <w:basedOn w:val="CommentText"/>
    <w:next w:val="CommentText"/>
    <w:link w:val="CommentSubjectChar"/>
    <w:uiPriority w:val="99"/>
    <w:semiHidden/>
    <w:unhideWhenUsed/>
    <w:rsid w:val="00151707"/>
    <w:rPr>
      <w:b/>
      <w:bCs/>
      <w:sz w:val="20"/>
      <w:szCs w:val="20"/>
    </w:rPr>
  </w:style>
  <w:style w:type="character" w:customStyle="1" w:styleId="CommentSubjectChar">
    <w:name w:val="Comment Subject Char"/>
    <w:basedOn w:val="CommentTextChar"/>
    <w:link w:val="CommentSubject"/>
    <w:uiPriority w:val="99"/>
    <w:semiHidden/>
    <w:rsid w:val="00151707"/>
    <w:rPr>
      <w:rFonts w:eastAsia="宋体"/>
      <w:b/>
      <w:bCs/>
      <w:sz w:val="20"/>
      <w:szCs w:val="20"/>
      <w:lang w:val="en-GB"/>
    </w:rPr>
  </w:style>
  <w:style w:type="paragraph" w:styleId="BalloonText">
    <w:name w:val="Balloon Text"/>
    <w:basedOn w:val="Normal"/>
    <w:link w:val="BalloonTextChar"/>
    <w:uiPriority w:val="99"/>
    <w:semiHidden/>
    <w:unhideWhenUsed/>
    <w:rsid w:val="00151707"/>
    <w:pPr>
      <w:spacing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151707"/>
    <w:rPr>
      <w:rFonts w:ascii="Times New Roman" w:eastAsia="宋体" w:hAnsi="Times New Roman" w:cs="Times New Roman"/>
      <w:sz w:val="18"/>
      <w:szCs w:val="18"/>
      <w:lang w:val="en-GB"/>
    </w:rPr>
  </w:style>
  <w:style w:type="paragraph" w:styleId="Revision">
    <w:name w:val="Revision"/>
    <w:hidden/>
    <w:uiPriority w:val="99"/>
    <w:semiHidden/>
    <w:rsid w:val="00515696"/>
    <w:pPr>
      <w:spacing w:after="0" w:line="240" w:lineRule="auto"/>
      <w:ind w:left="0"/>
    </w:pPr>
    <w:rPr>
      <w:rFonts w:eastAsia="宋体"/>
      <w:lang w:val="en-GB"/>
    </w:rPr>
  </w:style>
  <w:style w:type="character" w:customStyle="1" w:styleId="ListParagraphChar">
    <w:name w:val="List Paragraph Char"/>
    <w:link w:val="ListParagraph"/>
    <w:uiPriority w:val="34"/>
    <w:rsid w:val="004732BF"/>
    <w:rPr>
      <w:rFonts w:eastAsia="宋体"/>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870940">
      <w:bodyDiv w:val="1"/>
      <w:marLeft w:val="0"/>
      <w:marRight w:val="0"/>
      <w:marTop w:val="0"/>
      <w:marBottom w:val="0"/>
      <w:divBdr>
        <w:top w:val="none" w:sz="0" w:space="0" w:color="auto"/>
        <w:left w:val="none" w:sz="0" w:space="0" w:color="auto"/>
        <w:bottom w:val="none" w:sz="0" w:space="0" w:color="auto"/>
        <w:right w:val="none" w:sz="0" w:space="0" w:color="auto"/>
      </w:divBdr>
      <w:divsChild>
        <w:div w:id="1417285032">
          <w:marLeft w:val="475"/>
          <w:marRight w:val="0"/>
          <w:marTop w:val="373"/>
          <w:marBottom w:val="0"/>
          <w:divBdr>
            <w:top w:val="none" w:sz="0" w:space="0" w:color="auto"/>
            <w:left w:val="none" w:sz="0" w:space="0" w:color="auto"/>
            <w:bottom w:val="none" w:sz="0" w:space="0" w:color="auto"/>
            <w:right w:val="none" w:sz="0" w:space="0" w:color="auto"/>
          </w:divBdr>
        </w:div>
        <w:div w:id="1769619693">
          <w:marLeft w:val="475"/>
          <w:marRight w:val="0"/>
          <w:marTop w:val="373"/>
          <w:marBottom w:val="0"/>
          <w:divBdr>
            <w:top w:val="none" w:sz="0" w:space="0" w:color="auto"/>
            <w:left w:val="none" w:sz="0" w:space="0" w:color="auto"/>
            <w:bottom w:val="none" w:sz="0" w:space="0" w:color="auto"/>
            <w:right w:val="none" w:sz="0" w:space="0" w:color="auto"/>
          </w:divBdr>
        </w:div>
        <w:div w:id="1335303707">
          <w:marLeft w:val="475"/>
          <w:marRight w:val="0"/>
          <w:marTop w:val="373"/>
          <w:marBottom w:val="0"/>
          <w:divBdr>
            <w:top w:val="none" w:sz="0" w:space="0" w:color="auto"/>
            <w:left w:val="none" w:sz="0" w:space="0" w:color="auto"/>
            <w:bottom w:val="none" w:sz="0" w:space="0" w:color="auto"/>
            <w:right w:val="none" w:sz="0" w:space="0" w:color="auto"/>
          </w:divBdr>
        </w:div>
        <w:div w:id="165168298">
          <w:marLeft w:val="475"/>
          <w:marRight w:val="0"/>
          <w:marTop w:val="373"/>
          <w:marBottom w:val="0"/>
          <w:divBdr>
            <w:top w:val="none" w:sz="0" w:space="0" w:color="auto"/>
            <w:left w:val="none" w:sz="0" w:space="0" w:color="auto"/>
            <w:bottom w:val="none" w:sz="0" w:space="0" w:color="auto"/>
            <w:right w:val="none" w:sz="0" w:space="0" w:color="auto"/>
          </w:divBdr>
        </w:div>
        <w:div w:id="1172068705">
          <w:marLeft w:val="475"/>
          <w:marRight w:val="0"/>
          <w:marTop w:val="373"/>
          <w:marBottom w:val="0"/>
          <w:divBdr>
            <w:top w:val="none" w:sz="0" w:space="0" w:color="auto"/>
            <w:left w:val="none" w:sz="0" w:space="0" w:color="auto"/>
            <w:bottom w:val="none" w:sz="0" w:space="0" w:color="auto"/>
            <w:right w:val="none" w:sz="0" w:space="0" w:color="auto"/>
          </w:divBdr>
        </w:div>
      </w:divsChild>
    </w:div>
    <w:div w:id="136840470">
      <w:bodyDiv w:val="1"/>
      <w:marLeft w:val="0"/>
      <w:marRight w:val="0"/>
      <w:marTop w:val="0"/>
      <w:marBottom w:val="0"/>
      <w:divBdr>
        <w:top w:val="none" w:sz="0" w:space="0" w:color="auto"/>
        <w:left w:val="none" w:sz="0" w:space="0" w:color="auto"/>
        <w:bottom w:val="none" w:sz="0" w:space="0" w:color="auto"/>
        <w:right w:val="none" w:sz="0" w:space="0" w:color="auto"/>
      </w:divBdr>
      <w:divsChild>
        <w:div w:id="125243104">
          <w:marLeft w:val="475"/>
          <w:marRight w:val="0"/>
          <w:marTop w:val="373"/>
          <w:marBottom w:val="0"/>
          <w:divBdr>
            <w:top w:val="none" w:sz="0" w:space="0" w:color="auto"/>
            <w:left w:val="none" w:sz="0" w:space="0" w:color="auto"/>
            <w:bottom w:val="none" w:sz="0" w:space="0" w:color="auto"/>
            <w:right w:val="none" w:sz="0" w:space="0" w:color="auto"/>
          </w:divBdr>
        </w:div>
        <w:div w:id="404643837">
          <w:marLeft w:val="475"/>
          <w:marRight w:val="0"/>
          <w:marTop w:val="373"/>
          <w:marBottom w:val="0"/>
          <w:divBdr>
            <w:top w:val="none" w:sz="0" w:space="0" w:color="auto"/>
            <w:left w:val="none" w:sz="0" w:space="0" w:color="auto"/>
            <w:bottom w:val="none" w:sz="0" w:space="0" w:color="auto"/>
            <w:right w:val="none" w:sz="0" w:space="0" w:color="auto"/>
          </w:divBdr>
        </w:div>
        <w:div w:id="63535182">
          <w:marLeft w:val="475"/>
          <w:marRight w:val="0"/>
          <w:marTop w:val="373"/>
          <w:marBottom w:val="0"/>
          <w:divBdr>
            <w:top w:val="none" w:sz="0" w:space="0" w:color="auto"/>
            <w:left w:val="none" w:sz="0" w:space="0" w:color="auto"/>
            <w:bottom w:val="none" w:sz="0" w:space="0" w:color="auto"/>
            <w:right w:val="none" w:sz="0" w:space="0" w:color="auto"/>
          </w:divBdr>
        </w:div>
        <w:div w:id="1561941785">
          <w:marLeft w:val="1152"/>
          <w:marRight w:val="0"/>
          <w:marTop w:val="213"/>
          <w:marBottom w:val="0"/>
          <w:divBdr>
            <w:top w:val="none" w:sz="0" w:space="0" w:color="auto"/>
            <w:left w:val="none" w:sz="0" w:space="0" w:color="auto"/>
            <w:bottom w:val="none" w:sz="0" w:space="0" w:color="auto"/>
            <w:right w:val="none" w:sz="0" w:space="0" w:color="auto"/>
          </w:divBdr>
        </w:div>
      </w:divsChild>
    </w:div>
    <w:div w:id="208491175">
      <w:bodyDiv w:val="1"/>
      <w:marLeft w:val="0"/>
      <w:marRight w:val="0"/>
      <w:marTop w:val="0"/>
      <w:marBottom w:val="0"/>
      <w:divBdr>
        <w:top w:val="none" w:sz="0" w:space="0" w:color="auto"/>
        <w:left w:val="none" w:sz="0" w:space="0" w:color="auto"/>
        <w:bottom w:val="none" w:sz="0" w:space="0" w:color="auto"/>
        <w:right w:val="none" w:sz="0" w:space="0" w:color="auto"/>
      </w:divBdr>
      <w:divsChild>
        <w:div w:id="637228351">
          <w:marLeft w:val="475"/>
          <w:marRight w:val="0"/>
          <w:marTop w:val="373"/>
          <w:marBottom w:val="0"/>
          <w:divBdr>
            <w:top w:val="none" w:sz="0" w:space="0" w:color="auto"/>
            <w:left w:val="none" w:sz="0" w:space="0" w:color="auto"/>
            <w:bottom w:val="none" w:sz="0" w:space="0" w:color="auto"/>
            <w:right w:val="none" w:sz="0" w:space="0" w:color="auto"/>
          </w:divBdr>
        </w:div>
        <w:div w:id="2095276084">
          <w:marLeft w:val="475"/>
          <w:marRight w:val="0"/>
          <w:marTop w:val="373"/>
          <w:marBottom w:val="0"/>
          <w:divBdr>
            <w:top w:val="none" w:sz="0" w:space="0" w:color="auto"/>
            <w:left w:val="none" w:sz="0" w:space="0" w:color="auto"/>
            <w:bottom w:val="none" w:sz="0" w:space="0" w:color="auto"/>
            <w:right w:val="none" w:sz="0" w:space="0" w:color="auto"/>
          </w:divBdr>
        </w:div>
        <w:div w:id="867525426">
          <w:marLeft w:val="475"/>
          <w:marRight w:val="0"/>
          <w:marTop w:val="373"/>
          <w:marBottom w:val="0"/>
          <w:divBdr>
            <w:top w:val="none" w:sz="0" w:space="0" w:color="auto"/>
            <w:left w:val="none" w:sz="0" w:space="0" w:color="auto"/>
            <w:bottom w:val="none" w:sz="0" w:space="0" w:color="auto"/>
            <w:right w:val="none" w:sz="0" w:space="0" w:color="auto"/>
          </w:divBdr>
        </w:div>
        <w:div w:id="1947496333">
          <w:marLeft w:val="1152"/>
          <w:marRight w:val="0"/>
          <w:marTop w:val="213"/>
          <w:marBottom w:val="0"/>
          <w:divBdr>
            <w:top w:val="none" w:sz="0" w:space="0" w:color="auto"/>
            <w:left w:val="none" w:sz="0" w:space="0" w:color="auto"/>
            <w:bottom w:val="none" w:sz="0" w:space="0" w:color="auto"/>
            <w:right w:val="none" w:sz="0" w:space="0" w:color="auto"/>
          </w:divBdr>
        </w:div>
        <w:div w:id="241184595">
          <w:marLeft w:val="1152"/>
          <w:marRight w:val="0"/>
          <w:marTop w:val="213"/>
          <w:marBottom w:val="0"/>
          <w:divBdr>
            <w:top w:val="none" w:sz="0" w:space="0" w:color="auto"/>
            <w:left w:val="none" w:sz="0" w:space="0" w:color="auto"/>
            <w:bottom w:val="none" w:sz="0" w:space="0" w:color="auto"/>
            <w:right w:val="none" w:sz="0" w:space="0" w:color="auto"/>
          </w:divBdr>
        </w:div>
      </w:divsChild>
    </w:div>
    <w:div w:id="266734256">
      <w:bodyDiv w:val="1"/>
      <w:marLeft w:val="0"/>
      <w:marRight w:val="0"/>
      <w:marTop w:val="0"/>
      <w:marBottom w:val="0"/>
      <w:divBdr>
        <w:top w:val="none" w:sz="0" w:space="0" w:color="auto"/>
        <w:left w:val="none" w:sz="0" w:space="0" w:color="auto"/>
        <w:bottom w:val="none" w:sz="0" w:space="0" w:color="auto"/>
        <w:right w:val="none" w:sz="0" w:space="0" w:color="auto"/>
      </w:divBdr>
    </w:div>
    <w:div w:id="292835784">
      <w:bodyDiv w:val="1"/>
      <w:marLeft w:val="0"/>
      <w:marRight w:val="0"/>
      <w:marTop w:val="0"/>
      <w:marBottom w:val="0"/>
      <w:divBdr>
        <w:top w:val="none" w:sz="0" w:space="0" w:color="auto"/>
        <w:left w:val="none" w:sz="0" w:space="0" w:color="auto"/>
        <w:bottom w:val="none" w:sz="0" w:space="0" w:color="auto"/>
        <w:right w:val="none" w:sz="0" w:space="0" w:color="auto"/>
      </w:divBdr>
      <w:divsChild>
        <w:div w:id="1095631820">
          <w:marLeft w:val="475"/>
          <w:marRight w:val="0"/>
          <w:marTop w:val="373"/>
          <w:marBottom w:val="0"/>
          <w:divBdr>
            <w:top w:val="none" w:sz="0" w:space="0" w:color="auto"/>
            <w:left w:val="none" w:sz="0" w:space="0" w:color="auto"/>
            <w:bottom w:val="none" w:sz="0" w:space="0" w:color="auto"/>
            <w:right w:val="none" w:sz="0" w:space="0" w:color="auto"/>
          </w:divBdr>
        </w:div>
        <w:div w:id="1913663386">
          <w:marLeft w:val="475"/>
          <w:marRight w:val="0"/>
          <w:marTop w:val="373"/>
          <w:marBottom w:val="0"/>
          <w:divBdr>
            <w:top w:val="none" w:sz="0" w:space="0" w:color="auto"/>
            <w:left w:val="none" w:sz="0" w:space="0" w:color="auto"/>
            <w:bottom w:val="none" w:sz="0" w:space="0" w:color="auto"/>
            <w:right w:val="none" w:sz="0" w:space="0" w:color="auto"/>
          </w:divBdr>
        </w:div>
        <w:div w:id="1639145676">
          <w:marLeft w:val="475"/>
          <w:marRight w:val="0"/>
          <w:marTop w:val="373"/>
          <w:marBottom w:val="0"/>
          <w:divBdr>
            <w:top w:val="none" w:sz="0" w:space="0" w:color="auto"/>
            <w:left w:val="none" w:sz="0" w:space="0" w:color="auto"/>
            <w:bottom w:val="none" w:sz="0" w:space="0" w:color="auto"/>
            <w:right w:val="none" w:sz="0" w:space="0" w:color="auto"/>
          </w:divBdr>
        </w:div>
      </w:divsChild>
    </w:div>
    <w:div w:id="350566971">
      <w:bodyDiv w:val="1"/>
      <w:marLeft w:val="0"/>
      <w:marRight w:val="0"/>
      <w:marTop w:val="0"/>
      <w:marBottom w:val="0"/>
      <w:divBdr>
        <w:top w:val="none" w:sz="0" w:space="0" w:color="auto"/>
        <w:left w:val="none" w:sz="0" w:space="0" w:color="auto"/>
        <w:bottom w:val="none" w:sz="0" w:space="0" w:color="auto"/>
        <w:right w:val="none" w:sz="0" w:space="0" w:color="auto"/>
      </w:divBdr>
      <w:divsChild>
        <w:div w:id="1477337267">
          <w:marLeft w:val="475"/>
          <w:marRight w:val="0"/>
          <w:marTop w:val="373"/>
          <w:marBottom w:val="0"/>
          <w:divBdr>
            <w:top w:val="none" w:sz="0" w:space="0" w:color="auto"/>
            <w:left w:val="none" w:sz="0" w:space="0" w:color="auto"/>
            <w:bottom w:val="none" w:sz="0" w:space="0" w:color="auto"/>
            <w:right w:val="none" w:sz="0" w:space="0" w:color="auto"/>
          </w:divBdr>
        </w:div>
        <w:div w:id="1754155560">
          <w:marLeft w:val="475"/>
          <w:marRight w:val="0"/>
          <w:marTop w:val="373"/>
          <w:marBottom w:val="0"/>
          <w:divBdr>
            <w:top w:val="none" w:sz="0" w:space="0" w:color="auto"/>
            <w:left w:val="none" w:sz="0" w:space="0" w:color="auto"/>
            <w:bottom w:val="none" w:sz="0" w:space="0" w:color="auto"/>
            <w:right w:val="none" w:sz="0" w:space="0" w:color="auto"/>
          </w:divBdr>
        </w:div>
        <w:div w:id="1081566325">
          <w:marLeft w:val="475"/>
          <w:marRight w:val="0"/>
          <w:marTop w:val="373"/>
          <w:marBottom w:val="0"/>
          <w:divBdr>
            <w:top w:val="none" w:sz="0" w:space="0" w:color="auto"/>
            <w:left w:val="none" w:sz="0" w:space="0" w:color="auto"/>
            <w:bottom w:val="none" w:sz="0" w:space="0" w:color="auto"/>
            <w:right w:val="none" w:sz="0" w:space="0" w:color="auto"/>
          </w:divBdr>
        </w:div>
        <w:div w:id="1310210485">
          <w:marLeft w:val="1152"/>
          <w:marRight w:val="0"/>
          <w:marTop w:val="213"/>
          <w:marBottom w:val="0"/>
          <w:divBdr>
            <w:top w:val="none" w:sz="0" w:space="0" w:color="auto"/>
            <w:left w:val="none" w:sz="0" w:space="0" w:color="auto"/>
            <w:bottom w:val="none" w:sz="0" w:space="0" w:color="auto"/>
            <w:right w:val="none" w:sz="0" w:space="0" w:color="auto"/>
          </w:divBdr>
        </w:div>
        <w:div w:id="951282791">
          <w:marLeft w:val="1152"/>
          <w:marRight w:val="0"/>
          <w:marTop w:val="213"/>
          <w:marBottom w:val="0"/>
          <w:divBdr>
            <w:top w:val="none" w:sz="0" w:space="0" w:color="auto"/>
            <w:left w:val="none" w:sz="0" w:space="0" w:color="auto"/>
            <w:bottom w:val="none" w:sz="0" w:space="0" w:color="auto"/>
            <w:right w:val="none" w:sz="0" w:space="0" w:color="auto"/>
          </w:divBdr>
        </w:div>
        <w:div w:id="1221097352">
          <w:marLeft w:val="1152"/>
          <w:marRight w:val="0"/>
          <w:marTop w:val="213"/>
          <w:marBottom w:val="0"/>
          <w:divBdr>
            <w:top w:val="none" w:sz="0" w:space="0" w:color="auto"/>
            <w:left w:val="none" w:sz="0" w:space="0" w:color="auto"/>
            <w:bottom w:val="none" w:sz="0" w:space="0" w:color="auto"/>
            <w:right w:val="none" w:sz="0" w:space="0" w:color="auto"/>
          </w:divBdr>
        </w:div>
        <w:div w:id="1408768652">
          <w:marLeft w:val="1152"/>
          <w:marRight w:val="0"/>
          <w:marTop w:val="213"/>
          <w:marBottom w:val="0"/>
          <w:divBdr>
            <w:top w:val="none" w:sz="0" w:space="0" w:color="auto"/>
            <w:left w:val="none" w:sz="0" w:space="0" w:color="auto"/>
            <w:bottom w:val="none" w:sz="0" w:space="0" w:color="auto"/>
            <w:right w:val="none" w:sz="0" w:space="0" w:color="auto"/>
          </w:divBdr>
        </w:div>
        <w:div w:id="581984384">
          <w:marLeft w:val="1152"/>
          <w:marRight w:val="0"/>
          <w:marTop w:val="213"/>
          <w:marBottom w:val="0"/>
          <w:divBdr>
            <w:top w:val="none" w:sz="0" w:space="0" w:color="auto"/>
            <w:left w:val="none" w:sz="0" w:space="0" w:color="auto"/>
            <w:bottom w:val="none" w:sz="0" w:space="0" w:color="auto"/>
            <w:right w:val="none" w:sz="0" w:space="0" w:color="auto"/>
          </w:divBdr>
        </w:div>
        <w:div w:id="520553129">
          <w:marLeft w:val="1152"/>
          <w:marRight w:val="0"/>
          <w:marTop w:val="213"/>
          <w:marBottom w:val="0"/>
          <w:divBdr>
            <w:top w:val="none" w:sz="0" w:space="0" w:color="auto"/>
            <w:left w:val="none" w:sz="0" w:space="0" w:color="auto"/>
            <w:bottom w:val="none" w:sz="0" w:space="0" w:color="auto"/>
            <w:right w:val="none" w:sz="0" w:space="0" w:color="auto"/>
          </w:divBdr>
        </w:div>
      </w:divsChild>
    </w:div>
    <w:div w:id="936130804">
      <w:bodyDiv w:val="1"/>
      <w:marLeft w:val="0"/>
      <w:marRight w:val="0"/>
      <w:marTop w:val="0"/>
      <w:marBottom w:val="0"/>
      <w:divBdr>
        <w:top w:val="none" w:sz="0" w:space="0" w:color="auto"/>
        <w:left w:val="none" w:sz="0" w:space="0" w:color="auto"/>
        <w:bottom w:val="none" w:sz="0" w:space="0" w:color="auto"/>
        <w:right w:val="none" w:sz="0" w:space="0" w:color="auto"/>
      </w:divBdr>
      <w:divsChild>
        <w:div w:id="812873548">
          <w:marLeft w:val="475"/>
          <w:marRight w:val="0"/>
          <w:marTop w:val="373"/>
          <w:marBottom w:val="0"/>
          <w:divBdr>
            <w:top w:val="none" w:sz="0" w:space="0" w:color="auto"/>
            <w:left w:val="none" w:sz="0" w:space="0" w:color="auto"/>
            <w:bottom w:val="none" w:sz="0" w:space="0" w:color="auto"/>
            <w:right w:val="none" w:sz="0" w:space="0" w:color="auto"/>
          </w:divBdr>
        </w:div>
        <w:div w:id="1901094334">
          <w:marLeft w:val="475"/>
          <w:marRight w:val="0"/>
          <w:marTop w:val="373"/>
          <w:marBottom w:val="0"/>
          <w:divBdr>
            <w:top w:val="none" w:sz="0" w:space="0" w:color="auto"/>
            <w:left w:val="none" w:sz="0" w:space="0" w:color="auto"/>
            <w:bottom w:val="none" w:sz="0" w:space="0" w:color="auto"/>
            <w:right w:val="none" w:sz="0" w:space="0" w:color="auto"/>
          </w:divBdr>
        </w:div>
        <w:div w:id="1633098065">
          <w:marLeft w:val="475"/>
          <w:marRight w:val="0"/>
          <w:marTop w:val="373"/>
          <w:marBottom w:val="0"/>
          <w:divBdr>
            <w:top w:val="none" w:sz="0" w:space="0" w:color="auto"/>
            <w:left w:val="none" w:sz="0" w:space="0" w:color="auto"/>
            <w:bottom w:val="none" w:sz="0" w:space="0" w:color="auto"/>
            <w:right w:val="none" w:sz="0" w:space="0" w:color="auto"/>
          </w:divBdr>
        </w:div>
        <w:div w:id="717126171">
          <w:marLeft w:val="1152"/>
          <w:marRight w:val="0"/>
          <w:marTop w:val="213"/>
          <w:marBottom w:val="0"/>
          <w:divBdr>
            <w:top w:val="none" w:sz="0" w:space="0" w:color="auto"/>
            <w:left w:val="none" w:sz="0" w:space="0" w:color="auto"/>
            <w:bottom w:val="none" w:sz="0" w:space="0" w:color="auto"/>
            <w:right w:val="none" w:sz="0" w:space="0" w:color="auto"/>
          </w:divBdr>
        </w:div>
        <w:div w:id="1999532132">
          <w:marLeft w:val="1152"/>
          <w:marRight w:val="0"/>
          <w:marTop w:val="213"/>
          <w:marBottom w:val="0"/>
          <w:divBdr>
            <w:top w:val="none" w:sz="0" w:space="0" w:color="auto"/>
            <w:left w:val="none" w:sz="0" w:space="0" w:color="auto"/>
            <w:bottom w:val="none" w:sz="0" w:space="0" w:color="auto"/>
            <w:right w:val="none" w:sz="0" w:space="0" w:color="auto"/>
          </w:divBdr>
        </w:div>
        <w:div w:id="1429615019">
          <w:marLeft w:val="1152"/>
          <w:marRight w:val="0"/>
          <w:marTop w:val="213"/>
          <w:marBottom w:val="0"/>
          <w:divBdr>
            <w:top w:val="none" w:sz="0" w:space="0" w:color="auto"/>
            <w:left w:val="none" w:sz="0" w:space="0" w:color="auto"/>
            <w:bottom w:val="none" w:sz="0" w:space="0" w:color="auto"/>
            <w:right w:val="none" w:sz="0" w:space="0" w:color="auto"/>
          </w:divBdr>
        </w:div>
        <w:div w:id="1314872754">
          <w:marLeft w:val="1152"/>
          <w:marRight w:val="0"/>
          <w:marTop w:val="213"/>
          <w:marBottom w:val="0"/>
          <w:divBdr>
            <w:top w:val="none" w:sz="0" w:space="0" w:color="auto"/>
            <w:left w:val="none" w:sz="0" w:space="0" w:color="auto"/>
            <w:bottom w:val="none" w:sz="0" w:space="0" w:color="auto"/>
            <w:right w:val="none" w:sz="0" w:space="0" w:color="auto"/>
          </w:divBdr>
        </w:div>
        <w:div w:id="1425374909">
          <w:marLeft w:val="475"/>
          <w:marRight w:val="0"/>
          <w:marTop w:val="373"/>
          <w:marBottom w:val="0"/>
          <w:divBdr>
            <w:top w:val="none" w:sz="0" w:space="0" w:color="auto"/>
            <w:left w:val="none" w:sz="0" w:space="0" w:color="auto"/>
            <w:bottom w:val="none" w:sz="0" w:space="0" w:color="auto"/>
            <w:right w:val="none" w:sz="0" w:space="0" w:color="auto"/>
          </w:divBdr>
        </w:div>
      </w:divsChild>
    </w:div>
    <w:div w:id="1207369871">
      <w:bodyDiv w:val="1"/>
      <w:marLeft w:val="0"/>
      <w:marRight w:val="0"/>
      <w:marTop w:val="0"/>
      <w:marBottom w:val="0"/>
      <w:divBdr>
        <w:top w:val="none" w:sz="0" w:space="0" w:color="auto"/>
        <w:left w:val="none" w:sz="0" w:space="0" w:color="auto"/>
        <w:bottom w:val="none" w:sz="0" w:space="0" w:color="auto"/>
        <w:right w:val="none" w:sz="0" w:space="0" w:color="auto"/>
      </w:divBdr>
    </w:div>
    <w:div w:id="1394810745">
      <w:bodyDiv w:val="1"/>
      <w:marLeft w:val="0"/>
      <w:marRight w:val="0"/>
      <w:marTop w:val="0"/>
      <w:marBottom w:val="0"/>
      <w:divBdr>
        <w:top w:val="none" w:sz="0" w:space="0" w:color="auto"/>
        <w:left w:val="none" w:sz="0" w:space="0" w:color="auto"/>
        <w:bottom w:val="none" w:sz="0" w:space="0" w:color="auto"/>
        <w:right w:val="none" w:sz="0" w:space="0" w:color="auto"/>
      </w:divBdr>
      <w:divsChild>
        <w:div w:id="557938101">
          <w:marLeft w:val="475"/>
          <w:marRight w:val="0"/>
          <w:marTop w:val="373"/>
          <w:marBottom w:val="0"/>
          <w:divBdr>
            <w:top w:val="none" w:sz="0" w:space="0" w:color="auto"/>
            <w:left w:val="none" w:sz="0" w:space="0" w:color="auto"/>
            <w:bottom w:val="none" w:sz="0" w:space="0" w:color="auto"/>
            <w:right w:val="none" w:sz="0" w:space="0" w:color="auto"/>
          </w:divBdr>
        </w:div>
        <w:div w:id="2078747884">
          <w:marLeft w:val="475"/>
          <w:marRight w:val="0"/>
          <w:marTop w:val="373"/>
          <w:marBottom w:val="0"/>
          <w:divBdr>
            <w:top w:val="none" w:sz="0" w:space="0" w:color="auto"/>
            <w:left w:val="none" w:sz="0" w:space="0" w:color="auto"/>
            <w:bottom w:val="none" w:sz="0" w:space="0" w:color="auto"/>
            <w:right w:val="none" w:sz="0" w:space="0" w:color="auto"/>
          </w:divBdr>
        </w:div>
        <w:div w:id="1047098539">
          <w:marLeft w:val="475"/>
          <w:marRight w:val="0"/>
          <w:marTop w:val="373"/>
          <w:marBottom w:val="0"/>
          <w:divBdr>
            <w:top w:val="none" w:sz="0" w:space="0" w:color="auto"/>
            <w:left w:val="none" w:sz="0" w:space="0" w:color="auto"/>
            <w:bottom w:val="none" w:sz="0" w:space="0" w:color="auto"/>
            <w:right w:val="none" w:sz="0" w:space="0" w:color="auto"/>
          </w:divBdr>
        </w:div>
        <w:div w:id="1098451099">
          <w:marLeft w:val="475"/>
          <w:marRight w:val="0"/>
          <w:marTop w:val="373"/>
          <w:marBottom w:val="0"/>
          <w:divBdr>
            <w:top w:val="none" w:sz="0" w:space="0" w:color="auto"/>
            <w:left w:val="none" w:sz="0" w:space="0" w:color="auto"/>
            <w:bottom w:val="none" w:sz="0" w:space="0" w:color="auto"/>
            <w:right w:val="none" w:sz="0" w:space="0" w:color="auto"/>
          </w:divBdr>
        </w:div>
        <w:div w:id="617612095">
          <w:marLeft w:val="1152"/>
          <w:marRight w:val="0"/>
          <w:marTop w:val="213"/>
          <w:marBottom w:val="0"/>
          <w:divBdr>
            <w:top w:val="none" w:sz="0" w:space="0" w:color="auto"/>
            <w:left w:val="none" w:sz="0" w:space="0" w:color="auto"/>
            <w:bottom w:val="none" w:sz="0" w:space="0" w:color="auto"/>
            <w:right w:val="none" w:sz="0" w:space="0" w:color="auto"/>
          </w:divBdr>
        </w:div>
        <w:div w:id="145510143">
          <w:marLeft w:val="1152"/>
          <w:marRight w:val="0"/>
          <w:marTop w:val="213"/>
          <w:marBottom w:val="0"/>
          <w:divBdr>
            <w:top w:val="none" w:sz="0" w:space="0" w:color="auto"/>
            <w:left w:val="none" w:sz="0" w:space="0" w:color="auto"/>
            <w:bottom w:val="none" w:sz="0" w:space="0" w:color="auto"/>
            <w:right w:val="none" w:sz="0" w:space="0" w:color="auto"/>
          </w:divBdr>
        </w:div>
        <w:div w:id="810752869">
          <w:marLeft w:val="1152"/>
          <w:marRight w:val="0"/>
          <w:marTop w:val="213"/>
          <w:marBottom w:val="0"/>
          <w:divBdr>
            <w:top w:val="none" w:sz="0" w:space="0" w:color="auto"/>
            <w:left w:val="none" w:sz="0" w:space="0" w:color="auto"/>
            <w:bottom w:val="none" w:sz="0" w:space="0" w:color="auto"/>
            <w:right w:val="none" w:sz="0" w:space="0" w:color="auto"/>
          </w:divBdr>
        </w:div>
        <w:div w:id="77021588">
          <w:marLeft w:val="475"/>
          <w:marRight w:val="0"/>
          <w:marTop w:val="373"/>
          <w:marBottom w:val="0"/>
          <w:divBdr>
            <w:top w:val="none" w:sz="0" w:space="0" w:color="auto"/>
            <w:left w:val="none" w:sz="0" w:space="0" w:color="auto"/>
            <w:bottom w:val="none" w:sz="0" w:space="0" w:color="auto"/>
            <w:right w:val="none" w:sz="0" w:space="0" w:color="auto"/>
          </w:divBdr>
        </w:div>
      </w:divsChild>
    </w:div>
    <w:div w:id="1754233669">
      <w:bodyDiv w:val="1"/>
      <w:marLeft w:val="0"/>
      <w:marRight w:val="0"/>
      <w:marTop w:val="0"/>
      <w:marBottom w:val="0"/>
      <w:divBdr>
        <w:top w:val="none" w:sz="0" w:space="0" w:color="auto"/>
        <w:left w:val="none" w:sz="0" w:space="0" w:color="auto"/>
        <w:bottom w:val="none" w:sz="0" w:space="0" w:color="auto"/>
        <w:right w:val="none" w:sz="0" w:space="0" w:color="auto"/>
      </w:divBdr>
      <w:divsChild>
        <w:div w:id="1711610459">
          <w:marLeft w:val="475"/>
          <w:marRight w:val="0"/>
          <w:marTop w:val="373"/>
          <w:marBottom w:val="0"/>
          <w:divBdr>
            <w:top w:val="none" w:sz="0" w:space="0" w:color="auto"/>
            <w:left w:val="none" w:sz="0" w:space="0" w:color="auto"/>
            <w:bottom w:val="none" w:sz="0" w:space="0" w:color="auto"/>
            <w:right w:val="none" w:sz="0" w:space="0" w:color="auto"/>
          </w:divBdr>
        </w:div>
        <w:div w:id="1763407220">
          <w:marLeft w:val="475"/>
          <w:marRight w:val="0"/>
          <w:marTop w:val="373"/>
          <w:marBottom w:val="0"/>
          <w:divBdr>
            <w:top w:val="none" w:sz="0" w:space="0" w:color="auto"/>
            <w:left w:val="none" w:sz="0" w:space="0" w:color="auto"/>
            <w:bottom w:val="none" w:sz="0" w:space="0" w:color="auto"/>
            <w:right w:val="none" w:sz="0" w:space="0" w:color="auto"/>
          </w:divBdr>
        </w:div>
        <w:div w:id="225142662">
          <w:marLeft w:val="1152"/>
          <w:marRight w:val="0"/>
          <w:marTop w:val="213"/>
          <w:marBottom w:val="0"/>
          <w:divBdr>
            <w:top w:val="none" w:sz="0" w:space="0" w:color="auto"/>
            <w:left w:val="none" w:sz="0" w:space="0" w:color="auto"/>
            <w:bottom w:val="none" w:sz="0" w:space="0" w:color="auto"/>
            <w:right w:val="none" w:sz="0" w:space="0" w:color="auto"/>
          </w:divBdr>
        </w:div>
        <w:div w:id="1523932158">
          <w:marLeft w:val="475"/>
          <w:marRight w:val="0"/>
          <w:marTop w:val="373"/>
          <w:marBottom w:val="0"/>
          <w:divBdr>
            <w:top w:val="none" w:sz="0" w:space="0" w:color="auto"/>
            <w:left w:val="none" w:sz="0" w:space="0" w:color="auto"/>
            <w:bottom w:val="none" w:sz="0" w:space="0" w:color="auto"/>
            <w:right w:val="none" w:sz="0" w:space="0" w:color="auto"/>
          </w:divBdr>
        </w:div>
        <w:div w:id="508376964">
          <w:marLeft w:val="1152"/>
          <w:marRight w:val="0"/>
          <w:marTop w:val="213"/>
          <w:marBottom w:val="0"/>
          <w:divBdr>
            <w:top w:val="none" w:sz="0" w:space="0" w:color="auto"/>
            <w:left w:val="none" w:sz="0" w:space="0" w:color="auto"/>
            <w:bottom w:val="none" w:sz="0" w:space="0" w:color="auto"/>
            <w:right w:val="none" w:sz="0" w:space="0" w:color="auto"/>
          </w:divBdr>
        </w:div>
        <w:div w:id="278417432">
          <w:marLeft w:val="475"/>
          <w:marRight w:val="0"/>
          <w:marTop w:val="373"/>
          <w:marBottom w:val="0"/>
          <w:divBdr>
            <w:top w:val="none" w:sz="0" w:space="0" w:color="auto"/>
            <w:left w:val="none" w:sz="0" w:space="0" w:color="auto"/>
            <w:bottom w:val="none" w:sz="0" w:space="0" w:color="auto"/>
            <w:right w:val="none" w:sz="0" w:space="0" w:color="auto"/>
          </w:divBdr>
        </w:div>
        <w:div w:id="367950298">
          <w:marLeft w:val="1152"/>
          <w:marRight w:val="0"/>
          <w:marTop w:val="213"/>
          <w:marBottom w:val="0"/>
          <w:divBdr>
            <w:top w:val="none" w:sz="0" w:space="0" w:color="auto"/>
            <w:left w:val="none" w:sz="0" w:space="0" w:color="auto"/>
            <w:bottom w:val="none" w:sz="0" w:space="0" w:color="auto"/>
            <w:right w:val="none" w:sz="0" w:space="0" w:color="auto"/>
          </w:divBdr>
        </w:div>
        <w:div w:id="1150947777">
          <w:marLeft w:val="1152"/>
          <w:marRight w:val="0"/>
          <w:marTop w:val="213"/>
          <w:marBottom w:val="0"/>
          <w:divBdr>
            <w:top w:val="none" w:sz="0" w:space="0" w:color="auto"/>
            <w:left w:val="none" w:sz="0" w:space="0" w:color="auto"/>
            <w:bottom w:val="none" w:sz="0" w:space="0" w:color="auto"/>
            <w:right w:val="none" w:sz="0" w:space="0" w:color="auto"/>
          </w:divBdr>
        </w:div>
        <w:div w:id="385104839">
          <w:marLeft w:val="1152"/>
          <w:marRight w:val="0"/>
          <w:marTop w:val="213"/>
          <w:marBottom w:val="0"/>
          <w:divBdr>
            <w:top w:val="none" w:sz="0" w:space="0" w:color="auto"/>
            <w:left w:val="none" w:sz="0" w:space="0" w:color="auto"/>
            <w:bottom w:val="none" w:sz="0" w:space="0" w:color="auto"/>
            <w:right w:val="none" w:sz="0" w:space="0" w:color="auto"/>
          </w:divBdr>
        </w:div>
        <w:div w:id="782187602">
          <w:marLeft w:val="475"/>
          <w:marRight w:val="0"/>
          <w:marTop w:val="373"/>
          <w:marBottom w:val="0"/>
          <w:divBdr>
            <w:top w:val="none" w:sz="0" w:space="0" w:color="auto"/>
            <w:left w:val="none" w:sz="0" w:space="0" w:color="auto"/>
            <w:bottom w:val="none" w:sz="0" w:space="0" w:color="auto"/>
            <w:right w:val="none" w:sz="0" w:space="0" w:color="auto"/>
          </w:divBdr>
        </w:div>
        <w:div w:id="204951023">
          <w:marLeft w:val="1152"/>
          <w:marRight w:val="0"/>
          <w:marTop w:val="213"/>
          <w:marBottom w:val="0"/>
          <w:divBdr>
            <w:top w:val="none" w:sz="0" w:space="0" w:color="auto"/>
            <w:left w:val="none" w:sz="0" w:space="0" w:color="auto"/>
            <w:bottom w:val="none" w:sz="0" w:space="0" w:color="auto"/>
            <w:right w:val="none" w:sz="0" w:space="0" w:color="auto"/>
          </w:divBdr>
        </w:div>
      </w:divsChild>
    </w:div>
    <w:div w:id="2032105983">
      <w:bodyDiv w:val="1"/>
      <w:marLeft w:val="0"/>
      <w:marRight w:val="0"/>
      <w:marTop w:val="0"/>
      <w:marBottom w:val="0"/>
      <w:divBdr>
        <w:top w:val="none" w:sz="0" w:space="0" w:color="auto"/>
        <w:left w:val="none" w:sz="0" w:space="0" w:color="auto"/>
        <w:bottom w:val="none" w:sz="0" w:space="0" w:color="auto"/>
        <w:right w:val="none" w:sz="0" w:space="0" w:color="auto"/>
      </w:divBdr>
    </w:div>
    <w:div w:id="20614426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2.png"/><Relationship Id="rId20" Type="http://schemas.openxmlformats.org/officeDocument/2006/relationships/image" Target="media/image13.png"/><Relationship Id="rId21" Type="http://schemas.openxmlformats.org/officeDocument/2006/relationships/image" Target="media/image14.tiff"/><Relationship Id="rId22" Type="http://schemas.openxmlformats.org/officeDocument/2006/relationships/comments" Target="comments.xml"/><Relationship Id="rId23" Type="http://schemas.microsoft.com/office/2011/relationships/commentsExtended" Target="commentsExtended.xml"/><Relationship Id="rId24" Type="http://schemas.openxmlformats.org/officeDocument/2006/relationships/image" Target="media/image15.tiff"/><Relationship Id="rId25" Type="http://schemas.openxmlformats.org/officeDocument/2006/relationships/image" Target="media/image16.tiff"/><Relationship Id="rId26" Type="http://schemas.openxmlformats.org/officeDocument/2006/relationships/footer" Target="footer1.xml"/><Relationship Id="rId27" Type="http://schemas.openxmlformats.org/officeDocument/2006/relationships/fontTable" Target="fontTable.xml"/><Relationship Id="rId28" Type="http://schemas.microsoft.com/office/2011/relationships/people" Target="people.xml"/><Relationship Id="rId29" Type="http://schemas.openxmlformats.org/officeDocument/2006/relationships/theme" Target="theme/theme1.xml"/><Relationship Id="rId10" Type="http://schemas.openxmlformats.org/officeDocument/2006/relationships/image" Target="media/image3.tiff"/><Relationship Id="rId11" Type="http://schemas.openxmlformats.org/officeDocument/2006/relationships/image" Target="media/image4.png"/><Relationship Id="rId12" Type="http://schemas.openxmlformats.org/officeDocument/2006/relationships/image" Target="media/image5.tiff"/><Relationship Id="rId13" Type="http://schemas.openxmlformats.org/officeDocument/2006/relationships/image" Target="media/image6.png"/><Relationship Id="rId14" Type="http://schemas.openxmlformats.org/officeDocument/2006/relationships/image" Target="media/image7.tiff"/><Relationship Id="rId15" Type="http://schemas.openxmlformats.org/officeDocument/2006/relationships/image" Target="media/image8.png"/><Relationship Id="rId16" Type="http://schemas.openxmlformats.org/officeDocument/2006/relationships/image" Target="media/image9.tiff"/><Relationship Id="rId17" Type="http://schemas.openxmlformats.org/officeDocument/2006/relationships/image" Target="media/image10.tiff"/><Relationship Id="rId18" Type="http://schemas.openxmlformats.org/officeDocument/2006/relationships/image" Target="media/image11.tiff"/><Relationship Id="rId19" Type="http://schemas.openxmlformats.org/officeDocument/2006/relationships/image" Target="media/image12.tif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s>
</file>

<file path=word/_rels/settings.xml.rels><?xml version="1.0" encoding="UTF-8" standalone="yes"?>
<Relationships xmlns="http://schemas.openxmlformats.org/package/2006/relationships"><Relationship Id="rId1" Type="http://schemas.openxmlformats.org/officeDocument/2006/relationships/attachedTemplate" Target="file:////Users/sunpeifeng/Library/Containers/com.microsoft.Word/Data/Library/Caches/2057/TM10002082/Create%20an%20Outline.dotx" TargetMode="External"/></Relationships>
</file>

<file path=word/theme/theme1.xml><?xml version="1.0" encoding="utf-8"?>
<a:theme xmlns:a="http://schemas.openxmlformats.org/drawingml/2006/main" name="Outline">
  <a:themeElements>
    <a:clrScheme name="Custom 52">
      <a:dk1>
        <a:sysClr val="windowText" lastClr="000000"/>
      </a:dk1>
      <a:lt1>
        <a:sysClr val="window" lastClr="FFFFFF"/>
      </a:lt1>
      <a:dk2>
        <a:srgbClr val="707070"/>
      </a:dk2>
      <a:lt2>
        <a:srgbClr val="E8E8E8"/>
      </a:lt2>
      <a:accent1>
        <a:srgbClr val="707070"/>
      </a:accent1>
      <a:accent2>
        <a:srgbClr val="2E2E2E"/>
      </a:accent2>
      <a:accent3>
        <a:srgbClr val="BF584A"/>
      </a:accent3>
      <a:accent4>
        <a:srgbClr val="5985BD"/>
      </a:accent4>
      <a:accent5>
        <a:srgbClr val="FFBF7B"/>
      </a:accent5>
      <a:accent6>
        <a:srgbClr val="C16F94"/>
      </a:accent6>
      <a:hlink>
        <a:srgbClr val="58A8AD"/>
      </a:hlink>
      <a:folHlink>
        <a:srgbClr val="2B8073"/>
      </a:folHlink>
    </a:clrScheme>
    <a:fontScheme name="Cambria">
      <a:majorFont>
        <a:latin typeface="Cambria" panose="02040503050406030204"/>
        <a:ea typeface=""/>
        <a:cs typeface=""/>
        <a:font script="Jpan" typeface="メイリオ"/>
        <a:font script="Hang" typeface="맑은 고딕"/>
        <a:font script="Hans" typeface="微软雅黑"/>
        <a:font script="Hant" typeface="微軟正黑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panose="02040503050406030204"/>
        <a:ea typeface=""/>
        <a:cs typeface=""/>
        <a:font script="Jpan" typeface="メイリオ"/>
        <a:font script="Hang" typeface="맑은 고딕"/>
        <a:font script="Hans" typeface="微软雅黑"/>
        <a:font script="Hant" typeface="微軟正黑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57BBA9F1-1F5E-704C-B4E9-E2EE4B6737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Create an Outline.dotx</Template>
  <TotalTime>104</TotalTime>
  <Pages>12</Pages>
  <Words>779</Words>
  <Characters>4444</Characters>
  <Application>Microsoft Macintosh Word</Application>
  <DocSecurity>0</DocSecurity>
  <Lines>37</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5213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SUN Peifeng</dc:creator>
  <cp:keywords/>
  <dc:description/>
  <cp:lastModifiedBy>SUN Peifeng</cp:lastModifiedBy>
  <cp:revision>19</cp:revision>
  <dcterms:created xsi:type="dcterms:W3CDTF">2017-08-31T05:03:00Z</dcterms:created>
  <dcterms:modified xsi:type="dcterms:W3CDTF">2017-08-31T10:20:00Z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ssetID">
    <vt:lpwstr>TF10002044</vt:lpwstr>
  </property>
</Properties>
</file>